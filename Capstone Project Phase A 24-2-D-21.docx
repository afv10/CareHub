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EE30B0" w14:textId="77777777" w:rsidR="008F0277" w:rsidRDefault="00FF3E4E">
      <w:pPr>
        <w:widowControl w:val="0"/>
        <w:spacing w:before="3" w:line="240" w:lineRule="auto"/>
        <w:jc w:val="both"/>
        <w:rPr>
          <w:rFonts w:ascii="Times New Roman" w:eastAsia="Times New Roman" w:hAnsi="Times New Roman" w:cs="Times New Roman"/>
          <w:b/>
          <w:sz w:val="96"/>
          <w:szCs w:val="96"/>
        </w:rPr>
      </w:pPr>
      <w:r>
        <w:rPr>
          <w:rFonts w:ascii="Times New Roman" w:eastAsia="Times New Roman" w:hAnsi="Times New Roman" w:cs="Times New Roman"/>
          <w:b/>
          <w:noProof/>
          <w:sz w:val="96"/>
          <w:szCs w:val="96"/>
        </w:rPr>
        <w:drawing>
          <wp:inline distT="114300" distB="114300" distL="114300" distR="114300" wp14:anchorId="38EE351E" wp14:editId="38EE351F">
            <wp:extent cx="5943600" cy="1409700"/>
            <wp:effectExtent l="0" t="0" r="0" b="0"/>
            <wp:docPr id="12950962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1409700"/>
                    </a:xfrm>
                    <a:prstGeom prst="rect">
                      <a:avLst/>
                    </a:prstGeom>
                    <a:ln/>
                  </pic:spPr>
                </pic:pic>
              </a:graphicData>
            </a:graphic>
          </wp:inline>
        </w:drawing>
      </w:r>
    </w:p>
    <w:p w14:paraId="38EE30B1" w14:textId="77777777" w:rsidR="008F0277" w:rsidRDefault="008F0277">
      <w:pPr>
        <w:widowControl w:val="0"/>
        <w:spacing w:before="3" w:line="240" w:lineRule="auto"/>
        <w:jc w:val="both"/>
        <w:rPr>
          <w:rFonts w:ascii="Times New Roman" w:eastAsia="Times New Roman" w:hAnsi="Times New Roman" w:cs="Times New Roman"/>
          <w:sz w:val="36"/>
          <w:szCs w:val="36"/>
        </w:rPr>
      </w:pPr>
    </w:p>
    <w:p w14:paraId="38EE30B2" w14:textId="77777777" w:rsidR="008F0277" w:rsidRDefault="00FF3E4E">
      <w:pPr>
        <w:widowControl w:val="0"/>
        <w:spacing w:before="3"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Capstone Project Phase A</w:t>
      </w:r>
    </w:p>
    <w:p w14:paraId="38EE30B3" w14:textId="77777777" w:rsidR="008F0277" w:rsidRDefault="00FF3E4E">
      <w:pPr>
        <w:widowControl w:val="0"/>
        <w:spacing w:before="3" w:line="240" w:lineRule="auto"/>
        <w:jc w:val="center"/>
        <w:rPr>
          <w:rFonts w:ascii="Times New Roman" w:eastAsia="Times New Roman" w:hAnsi="Times New Roman" w:cs="Times New Roman"/>
          <w:sz w:val="96"/>
          <w:szCs w:val="96"/>
        </w:rPr>
      </w:pPr>
      <w:r>
        <w:rPr>
          <w:rFonts w:ascii="Times New Roman" w:eastAsia="Times New Roman" w:hAnsi="Times New Roman" w:cs="Times New Roman"/>
          <w:sz w:val="36"/>
          <w:szCs w:val="36"/>
        </w:rPr>
        <w:t>24-2-D-21</w:t>
      </w:r>
    </w:p>
    <w:p w14:paraId="38EE30B4" w14:textId="77777777" w:rsidR="008F0277" w:rsidRDefault="008F0277">
      <w:pPr>
        <w:widowControl w:val="0"/>
        <w:spacing w:before="3" w:line="240" w:lineRule="auto"/>
        <w:jc w:val="center"/>
        <w:rPr>
          <w:rFonts w:ascii="Times New Roman" w:eastAsia="Times New Roman" w:hAnsi="Times New Roman" w:cs="Times New Roman"/>
          <w:sz w:val="48"/>
          <w:szCs w:val="48"/>
        </w:rPr>
      </w:pPr>
    </w:p>
    <w:p w14:paraId="38EE30B5" w14:textId="77777777" w:rsidR="008F0277" w:rsidRDefault="008F0277">
      <w:pPr>
        <w:widowControl w:val="0"/>
        <w:spacing w:before="3" w:line="240" w:lineRule="auto"/>
        <w:jc w:val="center"/>
        <w:rPr>
          <w:rFonts w:ascii="Times New Roman" w:eastAsia="Times New Roman" w:hAnsi="Times New Roman" w:cs="Times New Roman"/>
          <w:sz w:val="96"/>
          <w:szCs w:val="96"/>
        </w:rPr>
      </w:pPr>
    </w:p>
    <w:p w14:paraId="38EE30B6" w14:textId="77777777" w:rsidR="008F0277" w:rsidRDefault="008F0277">
      <w:pPr>
        <w:widowControl w:val="0"/>
        <w:spacing w:before="3" w:line="240" w:lineRule="auto"/>
        <w:jc w:val="center"/>
        <w:rPr>
          <w:rFonts w:ascii="Times New Roman" w:eastAsia="Times New Roman" w:hAnsi="Times New Roman" w:cs="Times New Roman"/>
          <w:sz w:val="96"/>
          <w:szCs w:val="96"/>
        </w:rPr>
      </w:pPr>
    </w:p>
    <w:p w14:paraId="38EE30B7" w14:textId="77777777" w:rsidR="008F0277" w:rsidRDefault="00FF3E4E">
      <w:pPr>
        <w:widowControl w:val="0"/>
        <w:spacing w:before="3"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96"/>
          <w:szCs w:val="96"/>
        </w:rPr>
        <w:t>CareHub</w:t>
      </w:r>
    </w:p>
    <w:p w14:paraId="38EE30B8" w14:textId="77777777" w:rsidR="008F0277" w:rsidRDefault="00FF3E4E">
      <w:pPr>
        <w:widowControl w:val="0"/>
        <w:spacing w:before="3"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Development of an Application for Daily</w:t>
      </w:r>
    </w:p>
    <w:p w14:paraId="38EE30B9" w14:textId="733B7431" w:rsidR="008F0277" w:rsidRDefault="00FF3E4E">
      <w:pPr>
        <w:widowControl w:val="0"/>
        <w:spacing w:before="3"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36"/>
          <w:szCs w:val="36"/>
        </w:rPr>
        <w:t>Management and Support for Parkinson</w:t>
      </w:r>
      <w:r w:rsidR="00241F83">
        <w:rPr>
          <w:rFonts w:ascii="Times New Roman" w:eastAsia="Times New Roman" w:hAnsi="Times New Roman" w:cs="Times New Roman"/>
          <w:sz w:val="36"/>
          <w:szCs w:val="36"/>
        </w:rPr>
        <w:t>'s</w:t>
      </w:r>
      <w:r>
        <w:rPr>
          <w:rFonts w:ascii="Times New Roman" w:eastAsia="Times New Roman" w:hAnsi="Times New Roman" w:cs="Times New Roman"/>
          <w:sz w:val="36"/>
          <w:szCs w:val="36"/>
        </w:rPr>
        <w:t xml:space="preserve"> Patients</w:t>
      </w:r>
    </w:p>
    <w:p w14:paraId="38EE30BA" w14:textId="77777777" w:rsidR="008F0277" w:rsidRDefault="008F0277">
      <w:pPr>
        <w:widowControl w:val="0"/>
        <w:spacing w:before="3" w:line="240" w:lineRule="auto"/>
        <w:jc w:val="center"/>
        <w:rPr>
          <w:rFonts w:ascii="Times New Roman" w:eastAsia="Times New Roman" w:hAnsi="Times New Roman" w:cs="Times New Roman"/>
          <w:b/>
          <w:sz w:val="96"/>
          <w:szCs w:val="96"/>
        </w:rPr>
      </w:pPr>
    </w:p>
    <w:p w14:paraId="38EE30BB" w14:textId="77777777" w:rsidR="008F0277" w:rsidRDefault="008F0277">
      <w:pPr>
        <w:widowControl w:val="0"/>
        <w:spacing w:before="3" w:line="240" w:lineRule="auto"/>
        <w:jc w:val="center"/>
        <w:rPr>
          <w:rFonts w:ascii="Times New Roman" w:eastAsia="Times New Roman" w:hAnsi="Times New Roman" w:cs="Times New Roman"/>
          <w:b/>
          <w:sz w:val="96"/>
          <w:szCs w:val="96"/>
        </w:rPr>
      </w:pPr>
    </w:p>
    <w:p w14:paraId="38EE30BC" w14:textId="77777777" w:rsidR="008F0277" w:rsidRDefault="008F0277">
      <w:pPr>
        <w:widowControl w:val="0"/>
        <w:spacing w:before="3" w:line="240" w:lineRule="auto"/>
        <w:jc w:val="center"/>
        <w:rPr>
          <w:rFonts w:ascii="Times New Roman" w:eastAsia="Times New Roman" w:hAnsi="Times New Roman" w:cs="Times New Roman"/>
          <w:b/>
          <w:sz w:val="96"/>
          <w:szCs w:val="96"/>
        </w:rPr>
      </w:pPr>
    </w:p>
    <w:p w14:paraId="38EE30BD" w14:textId="77777777" w:rsidR="008F0277" w:rsidRDefault="00FF3E4E">
      <w:pPr>
        <w:widowControl w:val="0"/>
        <w:spacing w:before="3"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Supervisor: Ph.D. Julia Sheidin</w:t>
      </w:r>
    </w:p>
    <w:p w14:paraId="38EE30BE" w14:textId="77777777" w:rsidR="008F0277" w:rsidRPr="00C25D95" w:rsidRDefault="00FF3E4E">
      <w:pPr>
        <w:widowControl w:val="0"/>
        <w:spacing w:before="3" w:line="240" w:lineRule="auto"/>
        <w:jc w:val="center"/>
        <w:rPr>
          <w:rStyle w:val="Hyperlink"/>
          <w:bCs/>
        </w:rPr>
      </w:pPr>
      <w:r>
        <w:rPr>
          <w:rFonts w:ascii="Times New Roman" w:eastAsia="Times New Roman" w:hAnsi="Times New Roman" w:cs="Times New Roman"/>
          <w:b/>
          <w:sz w:val="26"/>
          <w:szCs w:val="26"/>
        </w:rPr>
        <w:t xml:space="preserve">Omer Sommerstein - </w:t>
      </w:r>
      <w:hyperlink r:id="rId9">
        <w:r w:rsidRPr="00C25D95">
          <w:rPr>
            <w:rStyle w:val="Hyperlink"/>
            <w:rFonts w:ascii="Times New Roman" w:eastAsia="Times New Roman" w:hAnsi="Times New Roman" w:cs="Times New Roman"/>
            <w:b/>
            <w:sz w:val="26"/>
            <w:szCs w:val="26"/>
          </w:rPr>
          <w:t>Omers354@gmail.com</w:t>
        </w:r>
      </w:hyperlink>
    </w:p>
    <w:p w14:paraId="52680084" w14:textId="713ADF01" w:rsidR="003B0DCD" w:rsidRDefault="00FF3E4E">
      <w:pPr>
        <w:widowControl w:val="0"/>
        <w:spacing w:before="3" w:line="240" w:lineRule="auto"/>
        <w:jc w:val="center"/>
        <w:rPr>
          <w:lang w:val="en-US"/>
        </w:rPr>
      </w:pPr>
      <w:r>
        <w:rPr>
          <w:rFonts w:ascii="Times New Roman" w:eastAsia="Times New Roman" w:hAnsi="Times New Roman" w:cs="Times New Roman"/>
          <w:b/>
          <w:sz w:val="26"/>
          <w:szCs w:val="26"/>
        </w:rPr>
        <w:t xml:space="preserve">Aviram Fishman - </w:t>
      </w:r>
      <w:hyperlink r:id="rId10" w:history="1">
        <w:r w:rsidR="003B0DCD" w:rsidRPr="00E74A22">
          <w:rPr>
            <w:rStyle w:val="Hyperlink"/>
            <w:rFonts w:ascii="Times New Roman" w:eastAsia="Times New Roman" w:hAnsi="Times New Roman" w:cs="Times New Roman"/>
            <w:b/>
            <w:sz w:val="26"/>
            <w:szCs w:val="26"/>
          </w:rPr>
          <w:t>Aviram.Fishman@e.braude.ac.il</w:t>
        </w:r>
      </w:hyperlink>
    </w:p>
    <w:p w14:paraId="38EE30BF" w14:textId="16B900FF" w:rsidR="008F0277" w:rsidRDefault="00FF3E4E">
      <w:pPr>
        <w:widowControl w:val="0"/>
        <w:spacing w:before="3" w:line="240" w:lineRule="auto"/>
        <w:jc w:val="center"/>
        <w:rPr>
          <w:rFonts w:ascii="Times New Roman" w:eastAsia="Times New Roman" w:hAnsi="Times New Roman" w:cs="Times New Roman"/>
          <w:b/>
          <w:sz w:val="26"/>
          <w:szCs w:val="26"/>
        </w:rPr>
      </w:pPr>
      <w:r>
        <w:br w:type="page"/>
      </w:r>
    </w:p>
    <w:p w14:paraId="38EE30C0" w14:textId="77777777" w:rsidR="008F0277" w:rsidRDefault="00FF3E4E">
      <w:pPr>
        <w:widowControl w:val="0"/>
        <w:spacing w:before="3"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Table of Content:</w:t>
      </w:r>
    </w:p>
    <w:p w14:paraId="38EE30C1"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0C2" w14:textId="10345423"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Abstract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3</w:t>
      </w:r>
    </w:p>
    <w:p w14:paraId="38EE30C3"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Introduction …………………………………………………………………………… 3</w:t>
      </w:r>
    </w:p>
    <w:p w14:paraId="38EE30C4" w14:textId="1E6C9DA8"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Related Work and Background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4</w:t>
      </w:r>
    </w:p>
    <w:p w14:paraId="38EE30C5" w14:textId="68536DD9"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3.1 Impact on Parkinson's Disease Patients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4</w:t>
      </w:r>
    </w:p>
    <w:p w14:paraId="38EE30C6" w14:textId="3CCEE5D2"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3.2 Parkinson's Disease Management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4</w:t>
      </w:r>
    </w:p>
    <w:p w14:paraId="5858EFBA" w14:textId="6BA890FB" w:rsidR="00771DD6" w:rsidRDefault="00FF3E4E" w:rsidP="00771DD6">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3.3 Supporting the Need for Software Solutions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5</w:t>
      </w:r>
    </w:p>
    <w:p w14:paraId="2D0F583E" w14:textId="21F5BEE1" w:rsidR="00771DD6" w:rsidRDefault="00771DD6" w:rsidP="00771DD6">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3.4 Existing Solutions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7</w:t>
      </w:r>
    </w:p>
    <w:p w14:paraId="17F513CC" w14:textId="4E92C577" w:rsidR="00771DD6" w:rsidRDefault="00FF3E4E" w:rsidP="00771DD6">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3.</w:t>
      </w:r>
      <w:r w:rsidR="00771DD6">
        <w:rPr>
          <w:rFonts w:ascii="Times New Roman" w:eastAsia="Times New Roman" w:hAnsi="Times New Roman" w:cs="Times New Roman"/>
          <w:sz w:val="26"/>
          <w:szCs w:val="26"/>
        </w:rPr>
        <w:t>5</w:t>
      </w:r>
      <w:r>
        <w:rPr>
          <w:rFonts w:ascii="Times New Roman" w:eastAsia="Times New Roman" w:hAnsi="Times New Roman" w:cs="Times New Roman"/>
          <w:sz w:val="26"/>
          <w:szCs w:val="26"/>
        </w:rPr>
        <w:t xml:space="preserve"> Summary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1</w:t>
      </w:r>
      <w:r w:rsidR="00771DD6">
        <w:rPr>
          <w:rFonts w:ascii="Times New Roman" w:eastAsia="Times New Roman" w:hAnsi="Times New Roman" w:cs="Times New Roman"/>
          <w:sz w:val="26"/>
          <w:szCs w:val="26"/>
        </w:rPr>
        <w:t>2</w:t>
      </w:r>
    </w:p>
    <w:p w14:paraId="38EE30C9" w14:textId="49F3EB82"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Expected Achievements ……………………………………………………………... 1</w:t>
      </w:r>
      <w:r w:rsidR="00771DD6">
        <w:rPr>
          <w:rFonts w:ascii="Times New Roman" w:eastAsia="Times New Roman" w:hAnsi="Times New Roman" w:cs="Times New Roman"/>
          <w:sz w:val="26"/>
          <w:szCs w:val="26"/>
        </w:rPr>
        <w:t>2</w:t>
      </w:r>
      <w:r>
        <w:rPr>
          <w:rFonts w:ascii="Times New Roman" w:eastAsia="Times New Roman" w:hAnsi="Times New Roman" w:cs="Times New Roman"/>
          <w:sz w:val="26"/>
          <w:szCs w:val="26"/>
        </w:rPr>
        <w:t xml:space="preserve"> </w:t>
      </w:r>
    </w:p>
    <w:p w14:paraId="38EE30CA" w14:textId="7F55C58B"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Research and Engineering Process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13 </w:t>
      </w:r>
    </w:p>
    <w:p w14:paraId="38EE30CB" w14:textId="2E16C2C2"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5.1 Process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13</w:t>
      </w:r>
    </w:p>
    <w:p w14:paraId="38EE30CC" w14:textId="75ADA73D"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5.2 Product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1</w:t>
      </w:r>
      <w:r w:rsidR="00CB1B32">
        <w:rPr>
          <w:rFonts w:ascii="Times New Roman" w:eastAsia="Times New Roman" w:hAnsi="Times New Roman" w:cs="Times New Roman"/>
          <w:sz w:val="26"/>
          <w:szCs w:val="26"/>
        </w:rPr>
        <w:t>8</w:t>
      </w:r>
      <w:r>
        <w:rPr>
          <w:rFonts w:ascii="Times New Roman" w:eastAsia="Times New Roman" w:hAnsi="Times New Roman" w:cs="Times New Roman"/>
          <w:sz w:val="26"/>
          <w:szCs w:val="26"/>
        </w:rPr>
        <w:t xml:space="preserve"> </w:t>
      </w:r>
    </w:p>
    <w:p w14:paraId="38EE30CD" w14:textId="3A8E06F5"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 Diagrams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r w:rsidR="00CB1B32">
        <w:rPr>
          <w:rFonts w:ascii="Times New Roman" w:eastAsia="Times New Roman" w:hAnsi="Times New Roman" w:cs="Times New Roman"/>
          <w:sz w:val="26"/>
          <w:szCs w:val="26"/>
        </w:rPr>
        <w:t>19</w:t>
      </w:r>
    </w:p>
    <w:p w14:paraId="38EE30CE" w14:textId="40313369"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6.1 Use Case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r w:rsidR="00CB1B32">
        <w:rPr>
          <w:rFonts w:ascii="Times New Roman" w:eastAsia="Times New Roman" w:hAnsi="Times New Roman" w:cs="Times New Roman"/>
          <w:sz w:val="26"/>
          <w:szCs w:val="26"/>
        </w:rPr>
        <w:t>19</w:t>
      </w:r>
    </w:p>
    <w:p w14:paraId="38EE30CF" w14:textId="061280EA"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6.2 GUI Prototype …………….…………...………………………………</w:t>
      </w:r>
      <w:r w:rsidR="00C96FF4">
        <w:rPr>
          <w:rFonts w:ascii="Times New Roman" w:eastAsia="Times New Roman" w:hAnsi="Times New Roman" w:cs="Times New Roman"/>
          <w:sz w:val="26"/>
          <w:szCs w:val="26"/>
        </w:rPr>
        <w:t>.</w:t>
      </w:r>
      <w:r>
        <w:rPr>
          <w:rFonts w:ascii="Times New Roman" w:eastAsia="Times New Roman" w:hAnsi="Times New Roman" w:cs="Times New Roman"/>
          <w:sz w:val="26"/>
          <w:szCs w:val="26"/>
        </w:rPr>
        <w:t>……. 2</w:t>
      </w:r>
      <w:r w:rsidR="00CB1B32">
        <w:rPr>
          <w:rFonts w:ascii="Times New Roman" w:eastAsia="Times New Roman" w:hAnsi="Times New Roman" w:cs="Times New Roman"/>
          <w:sz w:val="26"/>
          <w:szCs w:val="26"/>
        </w:rPr>
        <w:t>4</w:t>
      </w:r>
    </w:p>
    <w:p w14:paraId="38EE30D0" w14:textId="22CBB680"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 Evaluation / Verification Plan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35</w:t>
      </w:r>
    </w:p>
    <w:p w14:paraId="38EE30D1" w14:textId="7A1BAA2D"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 Testing Plan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35</w:t>
      </w:r>
    </w:p>
    <w:p w14:paraId="38EE30D2" w14:textId="4595B008"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7.2 Evaluation </w:t>
      </w:r>
      <w:r w:rsidR="007C1DA4">
        <w:rPr>
          <w:rFonts w:ascii="Times New Roman" w:eastAsia="Times New Roman" w:hAnsi="Times New Roman" w:cs="Times New Roman"/>
          <w:sz w:val="26"/>
          <w:szCs w:val="26"/>
        </w:rPr>
        <w:t>by</w:t>
      </w:r>
      <w:r>
        <w:rPr>
          <w:rFonts w:ascii="Times New Roman" w:eastAsia="Times New Roman" w:hAnsi="Times New Roman" w:cs="Times New Roman"/>
          <w:sz w:val="26"/>
          <w:szCs w:val="26"/>
        </w:rPr>
        <w:t xml:space="preserve"> User …………………………………………………</w:t>
      </w:r>
      <w:r w:rsidR="007C1DA4">
        <w:rPr>
          <w:rFonts w:ascii="Times New Roman" w:eastAsia="Times New Roman" w:hAnsi="Times New Roman" w:cs="Times New Roman"/>
          <w:sz w:val="26"/>
          <w:szCs w:val="26"/>
        </w:rPr>
        <w:t>.</w:t>
      </w:r>
      <w:r>
        <w:rPr>
          <w:rFonts w:ascii="Times New Roman" w:eastAsia="Times New Roman" w:hAnsi="Times New Roman" w:cs="Times New Roman"/>
          <w:sz w:val="26"/>
          <w:szCs w:val="26"/>
        </w:rPr>
        <w:t>………. 37</w:t>
      </w:r>
    </w:p>
    <w:p w14:paraId="38EE30D3" w14:textId="77777777" w:rsidR="008F0277" w:rsidRDefault="00FF3E4E">
      <w:pPr>
        <w:widowControl w:val="0"/>
        <w:spacing w:before="3" w:line="24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8. References …………………………………………………………………………… 38</w:t>
      </w:r>
    </w:p>
    <w:p w14:paraId="26790954" w14:textId="6123A047" w:rsidR="0069760C" w:rsidRPr="0069760C" w:rsidRDefault="0069760C">
      <w:pPr>
        <w:widowControl w:val="0"/>
        <w:spacing w:before="3" w:line="24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9. Appendix …………………………………………………………………………...... 40</w:t>
      </w:r>
    </w:p>
    <w:p w14:paraId="38EE30D4" w14:textId="77777777" w:rsidR="008F0277" w:rsidRDefault="00FF3E4E">
      <w:pPr>
        <w:widowControl w:val="0"/>
        <w:spacing w:before="3" w:line="240" w:lineRule="auto"/>
        <w:jc w:val="both"/>
        <w:rPr>
          <w:rFonts w:ascii="Times New Roman" w:eastAsia="Times New Roman" w:hAnsi="Times New Roman" w:cs="Times New Roman"/>
          <w:sz w:val="26"/>
          <w:szCs w:val="26"/>
        </w:rPr>
      </w:pPr>
      <w:r>
        <w:br w:type="page"/>
      </w:r>
    </w:p>
    <w:p w14:paraId="38EE30D5" w14:textId="77777777" w:rsidR="008F0277" w:rsidRDefault="00FF3E4E">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 xml:space="preserve">1. </w:t>
      </w:r>
      <w:sdt>
        <w:sdtPr>
          <w:tag w:val="goog_rdk_0"/>
          <w:id w:val="-1761665437"/>
        </w:sdtPr>
        <w:sdtContent/>
      </w:sdt>
      <w:r>
        <w:rPr>
          <w:rFonts w:ascii="Times New Roman" w:eastAsia="Times New Roman" w:hAnsi="Times New Roman" w:cs="Times New Roman"/>
          <w:sz w:val="36"/>
          <w:szCs w:val="36"/>
        </w:rPr>
        <w:t>Abstract</w:t>
      </w:r>
    </w:p>
    <w:p w14:paraId="38EE30D6"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0D7" w14:textId="66D11327" w:rsidR="008F0277" w:rsidRDefault="00C76C7D" w:rsidP="00B701B7">
      <w:pPr>
        <w:widowControl w:val="0"/>
        <w:spacing w:before="3" w:line="240" w:lineRule="auto"/>
        <w:jc w:val="both"/>
        <w:rPr>
          <w:rFonts w:ascii="Times New Roman" w:eastAsia="Times New Roman" w:hAnsi="Times New Roman" w:cs="Times New Roman"/>
          <w:sz w:val="24"/>
          <w:szCs w:val="24"/>
        </w:rPr>
      </w:pPr>
      <w:r w:rsidRPr="00D85E53">
        <w:rPr>
          <w:rFonts w:ascii="Times New Roman" w:eastAsia="Times New Roman" w:hAnsi="Times New Roman" w:cs="Times New Roman"/>
          <w:sz w:val="24"/>
          <w:szCs w:val="24"/>
        </w:rPr>
        <w:t>Parkinson's disease is a neurodegenerative disorder that significantly impairs a patient's motor abilities, resulting in symptoms such as tremors, muscle stiffness, and slowness of movement.</w:t>
      </w:r>
      <w:r w:rsidR="00B701B7" w:rsidRPr="00B701B7">
        <w:rPr>
          <w:rFonts w:ascii="Times New Roman" w:eastAsia="Times New Roman" w:hAnsi="Times New Roman" w:cs="Times New Roman"/>
          <w:sz w:val="24"/>
          <w:szCs w:val="24"/>
        </w:rPr>
        <w:t xml:space="preserve"> </w:t>
      </w:r>
      <w:r w:rsidR="00B701B7" w:rsidRPr="00D85E53">
        <w:rPr>
          <w:rFonts w:ascii="Times New Roman" w:eastAsia="Times New Roman" w:hAnsi="Times New Roman" w:cs="Times New Roman"/>
          <w:sz w:val="24"/>
          <w:szCs w:val="24"/>
        </w:rPr>
        <w:t xml:space="preserve">Patients with Parkinson's disease experience two distinct states: an “ON” state, where they can perform their daily activities like driving, cooking, and walking according to their lifestyle and disease severity, and an “OFF” state, where they </w:t>
      </w:r>
      <w:r w:rsidR="00B701B7">
        <w:rPr>
          <w:rFonts w:ascii="Times New Roman" w:eastAsia="Times New Roman" w:hAnsi="Times New Roman" w:cs="Times New Roman"/>
          <w:sz w:val="24"/>
          <w:szCs w:val="24"/>
        </w:rPr>
        <w:t>cannot</w:t>
      </w:r>
      <w:r w:rsidR="00B701B7" w:rsidRPr="00D85E53">
        <w:rPr>
          <w:rFonts w:ascii="Times New Roman" w:eastAsia="Times New Roman" w:hAnsi="Times New Roman" w:cs="Times New Roman"/>
          <w:sz w:val="24"/>
          <w:szCs w:val="24"/>
        </w:rPr>
        <w:t xml:space="preserve"> carry out these activities.</w:t>
      </w:r>
      <w:r w:rsidR="00B701B7">
        <w:rPr>
          <w:rFonts w:ascii="Times New Roman" w:eastAsia="Times New Roman" w:hAnsi="Times New Roman" w:cs="Times New Roman"/>
          <w:sz w:val="24"/>
          <w:szCs w:val="24"/>
        </w:rPr>
        <w:t xml:space="preserve"> </w:t>
      </w:r>
      <w:r w:rsidR="00B701B7" w:rsidRPr="00D85E53">
        <w:rPr>
          <w:rFonts w:ascii="Times New Roman" w:eastAsia="Times New Roman" w:hAnsi="Times New Roman" w:cs="Times New Roman"/>
          <w:sz w:val="24"/>
          <w:szCs w:val="24"/>
        </w:rPr>
        <w:t>Currently</w:t>
      </w:r>
      <w:r w:rsidR="00B701B7">
        <w:rPr>
          <w:rFonts w:ascii="Times New Roman" w:eastAsia="Times New Roman" w:hAnsi="Times New Roman" w:cs="Times New Roman"/>
          <w:sz w:val="24"/>
          <w:szCs w:val="24"/>
        </w:rPr>
        <w:t>, there is no cure for Parkinson's disease; various</w:t>
      </w:r>
      <w:r w:rsidR="00B701B7" w:rsidRPr="00D85E53">
        <w:rPr>
          <w:rFonts w:ascii="Times New Roman" w:eastAsia="Times New Roman" w:hAnsi="Times New Roman" w:cs="Times New Roman"/>
          <w:sz w:val="24"/>
          <w:szCs w:val="24"/>
        </w:rPr>
        <w:t xml:space="preserve"> medications can help affect the “ON” state. Research has shown that a combination of physical exercise, proper nutrition, social interactions, and complementary treatments within the community can positively impact patients with Parkinson's. Consistent management through obtaining indicators on the lifestyle of a Parkinson's patient provides various indications that affect the patient.</w:t>
      </w:r>
      <w:r w:rsidRPr="00D85E53">
        <w:rPr>
          <w:rFonts w:ascii="Times New Roman" w:eastAsia="Times New Roman" w:hAnsi="Times New Roman" w:cs="Times New Roman"/>
          <w:sz w:val="24"/>
          <w:szCs w:val="24"/>
        </w:rPr>
        <w:t xml:space="preserve"> </w:t>
      </w:r>
      <w:r w:rsidR="00FF3E4E">
        <w:rPr>
          <w:rFonts w:ascii="Times New Roman" w:eastAsia="Times New Roman" w:hAnsi="Times New Roman" w:cs="Times New Roman"/>
          <w:sz w:val="24"/>
          <w:szCs w:val="24"/>
        </w:rPr>
        <w:t>Traditional methods, such as manual record-keeping or existing applications, often fail to meet the specific needs of Parkinson's patients, leading to challenges that negatively impact their quality of life.</w:t>
      </w:r>
      <w:r>
        <w:rPr>
          <w:rFonts w:ascii="Times New Roman" w:eastAsia="Times New Roman" w:hAnsi="Times New Roman" w:cs="Times New Roman"/>
          <w:sz w:val="24"/>
          <w:szCs w:val="24"/>
        </w:rPr>
        <w:t xml:space="preserve"> This project aims to provide a technological solution that empowers individuals with Parkinson's disease by simplifying the management of their daily lives. </w:t>
      </w:r>
    </w:p>
    <w:p w14:paraId="38EE30D8"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goal is to develop a user-friendly system that significantly improves the quality of life for Parkinson's patients. The system will enable them to enter essential health and lifestyle data efficiently, with minimal effort, and retrieve this information as needed. Additionally, caregivers, including family members and healthcare professionals, will have access to this data, facilitating better support and care.</w:t>
      </w:r>
    </w:p>
    <w:p w14:paraId="38EE30DA" w14:textId="4BF8BE32" w:rsidR="008F0277" w:rsidRPr="0069760C" w:rsidRDefault="00FF3E4E" w:rsidP="00CA7E52">
      <w:pPr>
        <w:widowControl w:val="0"/>
        <w:spacing w:before="3" w:line="240" w:lineRule="auto"/>
        <w:jc w:val="both"/>
        <w:rPr>
          <w:rFonts w:ascii="Times New Roman" w:eastAsia="Times New Roman" w:hAnsi="Times New Roman" w:cs="Times New Roman"/>
          <w:sz w:val="24"/>
          <w:szCs w:val="24"/>
          <w:rtl/>
          <w:lang w:val="en-US"/>
        </w:rPr>
      </w:pPr>
      <w:r>
        <w:rPr>
          <w:rFonts w:ascii="Times New Roman" w:eastAsia="Times New Roman" w:hAnsi="Times New Roman" w:cs="Times New Roman"/>
          <w:sz w:val="24"/>
          <w:szCs w:val="24"/>
        </w:rPr>
        <w:t xml:space="preserve">The project addresses key barriers to technology adoption among Parkinson's patients, including cost, training, accessibility, and maintenance. By incorporating software engineering best practices and user-centered design principles, we aim to create </w:t>
      </w:r>
      <w:r w:rsidR="00CA7E52">
        <w:rPr>
          <w:rFonts w:ascii="Times New Roman" w:eastAsia="Times New Roman" w:hAnsi="Times New Roman" w:cs="Times New Roman"/>
          <w:sz w:val="24"/>
          <w:szCs w:val="24"/>
        </w:rPr>
        <w:t>an effective, efficient, and easy-to-use platform</w:t>
      </w:r>
      <w:r w:rsidR="00414E6F">
        <w:rPr>
          <w:rFonts w:ascii="Times New Roman" w:eastAsia="Times New Roman" w:hAnsi="Times New Roman" w:cs="Times New Roman"/>
          <w:sz w:val="24"/>
          <w:szCs w:val="24"/>
        </w:rPr>
        <w:t xml:space="preserve"> for </w:t>
      </w:r>
      <w:r>
        <w:rPr>
          <w:rFonts w:ascii="Times New Roman" w:eastAsia="Times New Roman" w:hAnsi="Times New Roman" w:cs="Times New Roman"/>
          <w:sz w:val="24"/>
          <w:szCs w:val="24"/>
        </w:rPr>
        <w:t>patients and caregivers.</w:t>
      </w:r>
      <w:r w:rsidR="00CA7E5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Ultimately, this system is designed to become a leading platform in the field, setting a new standard for how technology can enhance the daily lives of those living with Parkinson's disease.</w:t>
      </w:r>
    </w:p>
    <w:p w14:paraId="38EE30DB" w14:textId="77777777" w:rsidR="008F0277" w:rsidRDefault="008F0277">
      <w:pPr>
        <w:widowControl w:val="0"/>
        <w:spacing w:before="3" w:line="240" w:lineRule="auto"/>
        <w:jc w:val="both"/>
        <w:rPr>
          <w:rFonts w:ascii="Times New Roman" w:eastAsia="Times New Roman" w:hAnsi="Times New Roman" w:cs="Times New Roman"/>
          <w:sz w:val="24"/>
          <w:szCs w:val="24"/>
        </w:rPr>
      </w:pPr>
    </w:p>
    <w:p w14:paraId="38EE30DC" w14:textId="31D16BB4" w:rsidR="008F0277" w:rsidRDefault="00FF3E4E" w:rsidP="00BC2EDD">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Keywords: Parkinson Disease, Parkinson's Disease Management, </w:t>
      </w:r>
      <w:r w:rsidR="00BC2EDD" w:rsidRPr="00BC2EDD">
        <w:rPr>
          <w:rFonts w:ascii="Times New Roman" w:eastAsia="Times New Roman" w:hAnsi="Times New Roman" w:cs="Times New Roman"/>
          <w:sz w:val="24"/>
          <w:szCs w:val="24"/>
        </w:rPr>
        <w:t>User-Centered Design</w:t>
      </w:r>
      <w:r w:rsidR="00BC2ED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UI for Parkinson's Patients</w:t>
      </w:r>
      <w:r w:rsidR="00F304FF">
        <w:rPr>
          <w:rFonts w:ascii="Times New Roman" w:eastAsia="Times New Roman" w:hAnsi="Times New Roman" w:cs="Times New Roman"/>
          <w:sz w:val="24"/>
          <w:szCs w:val="24"/>
        </w:rPr>
        <w:t xml:space="preserve">, </w:t>
      </w:r>
      <w:r w:rsidR="00F304FF" w:rsidRPr="00F304FF">
        <w:rPr>
          <w:rFonts w:ascii="Times New Roman" w:eastAsia="Times New Roman" w:hAnsi="Times New Roman" w:cs="Times New Roman"/>
          <w:sz w:val="24"/>
          <w:szCs w:val="24"/>
        </w:rPr>
        <w:t>Healthcare Technology</w:t>
      </w:r>
      <w:r w:rsidR="004E5E97">
        <w:rPr>
          <w:rFonts w:ascii="Times New Roman" w:eastAsia="Times New Roman" w:hAnsi="Times New Roman" w:cs="Times New Roman"/>
          <w:sz w:val="24"/>
          <w:szCs w:val="24"/>
        </w:rPr>
        <w:t xml:space="preserve">, </w:t>
      </w:r>
      <w:r w:rsidR="004E5E97" w:rsidRPr="004E5E97">
        <w:rPr>
          <w:rFonts w:ascii="Times New Roman" w:eastAsia="Times New Roman" w:hAnsi="Times New Roman" w:cs="Times New Roman"/>
          <w:sz w:val="24"/>
          <w:szCs w:val="24"/>
        </w:rPr>
        <w:t>Symptom Tracking</w:t>
      </w:r>
      <w:r w:rsidR="00923960">
        <w:rPr>
          <w:rFonts w:ascii="Times New Roman" w:eastAsia="Times New Roman" w:hAnsi="Times New Roman" w:cs="Times New Roman"/>
          <w:sz w:val="24"/>
          <w:szCs w:val="24"/>
        </w:rPr>
        <w:t>.</w:t>
      </w:r>
    </w:p>
    <w:p w14:paraId="38EE30DD"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0DE" w14:textId="77777777" w:rsidR="008F0277" w:rsidRDefault="00FF3E4E">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2. Introduction</w:t>
      </w:r>
    </w:p>
    <w:p w14:paraId="38EE30DF" w14:textId="77777777"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Parkinson's disease (PD), the second most common neurodegenerative disorder, predominantly affects individuals over 60 and shows a higher prevalence in men (3:2 ratio) [1]. By 2030, the number of PD cases is projected to reach 9 million [2]. This disease significantly impairs motor skills, causing tremors, stiffness, and slowness of movement. PD patients experience two distinct states: the "ON" state, where daily activities like walking and driving are manageable, and the "OFF" state, where these activities become significantly limited. Nowadays, medications can improve the duration of the "ON" state, </w:t>
      </w:r>
      <w:r>
        <w:t xml:space="preserve">but </w:t>
      </w:r>
      <w:r>
        <w:rPr>
          <w:rFonts w:ascii="Times New Roman" w:eastAsia="Times New Roman" w:hAnsi="Times New Roman" w:cs="Times New Roman"/>
          <w:sz w:val="24"/>
          <w:szCs w:val="24"/>
        </w:rPr>
        <w:t>there is currently no cure for PD. Research suggests that engaging in physical training [3], maintaining proper nutrition [4], fostering social interactions, and utilizing complementary treatments [3] can positively impact the daily lives of PD patients.</w:t>
      </w:r>
    </w:p>
    <w:p w14:paraId="38EE30E0" w14:textId="49F948D1"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Nowadays, individuals with Parkinson's disease manage their condition by documenting daily events in basic systems like Excel and Google Sheets. These records surround various </w:t>
      </w:r>
      <w:r w:rsidR="008C6E03">
        <w:rPr>
          <w:rFonts w:ascii="Times New Roman" w:eastAsia="Times New Roman" w:hAnsi="Times New Roman" w:cs="Times New Roman"/>
          <w:sz w:val="24"/>
          <w:szCs w:val="24"/>
        </w:rPr>
        <w:t>daily activities</w:t>
      </w:r>
      <w:r>
        <w:rPr>
          <w:rFonts w:ascii="Times New Roman" w:eastAsia="Times New Roman" w:hAnsi="Times New Roman" w:cs="Times New Roman"/>
          <w:sz w:val="24"/>
          <w:szCs w:val="24"/>
        </w:rPr>
        <w:t xml:space="preserve">, including medication intake, medical appointments, exercise routines, and dietary habits. By analyzing this collected data, Parkinson's patients aim to extend the duration of their "ON" states. They accomplish this by identifying and replicating patterns from days when they experienced better symptom management. The cognitive challenges faced by Parkinson's patients often stop their ability to accurately record events in real-time. This limitation affects the reliability of the collected data and, consequently, the ability to improve their lifestyle. To address this issue, we propose leveraging advanced technologies </w:t>
      </w:r>
      <w:r w:rsidR="008E6A10">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more effectively manage the disease, ensuring more accurate and timely data collection and analysis.</w:t>
      </w:r>
    </w:p>
    <w:p w14:paraId="38EE30E1" w14:textId="715F77F9"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Technology can play a key role by monitoring “ON” and ”OFF” states in Parkinson's patients </w:t>
      </w:r>
      <w:r w:rsidR="00BC6ADB">
        <w:rPr>
          <w:rFonts w:ascii="Times New Roman" w:eastAsia="Times New Roman" w:hAnsi="Times New Roman" w:cs="Times New Roman"/>
          <w:sz w:val="24"/>
          <w:szCs w:val="24"/>
        </w:rPr>
        <w:t>by tracking</w:t>
      </w:r>
      <w:r>
        <w:rPr>
          <w:rFonts w:ascii="Times New Roman" w:eastAsia="Times New Roman" w:hAnsi="Times New Roman" w:cs="Times New Roman"/>
          <w:sz w:val="24"/>
          <w:szCs w:val="24"/>
        </w:rPr>
        <w:t xml:space="preserve"> daily activities. </w:t>
      </w:r>
      <w:r w:rsidR="00BC6ADB">
        <w:rPr>
          <w:rFonts w:ascii="Times New Roman" w:eastAsia="Times New Roman" w:hAnsi="Times New Roman" w:cs="Times New Roman"/>
          <w:sz w:val="24"/>
          <w:szCs w:val="24"/>
        </w:rPr>
        <w:t>Our suggested solution aims to increase the amount of time the patient spends in the “ON” state by observing</w:t>
      </w:r>
      <w:r>
        <w:rPr>
          <w:rFonts w:ascii="Times New Roman" w:eastAsia="Times New Roman" w:hAnsi="Times New Roman" w:cs="Times New Roman"/>
          <w:sz w:val="24"/>
          <w:szCs w:val="24"/>
        </w:rPr>
        <w:t xml:space="preserve"> the Parkinson's patient's activities to improve their quality of life through our </w:t>
      </w:r>
      <w:r w:rsidR="00BC6ADB">
        <w:rPr>
          <w:rFonts w:ascii="Times New Roman" w:eastAsia="Times New Roman" w:hAnsi="Times New Roman" w:cs="Times New Roman"/>
          <w:sz w:val="24"/>
          <w:szCs w:val="24"/>
        </w:rPr>
        <w:t xml:space="preserve">CareHub </w:t>
      </w:r>
      <w:r>
        <w:rPr>
          <w:rFonts w:ascii="Times New Roman" w:eastAsia="Times New Roman" w:hAnsi="Times New Roman" w:cs="Times New Roman"/>
          <w:sz w:val="24"/>
          <w:szCs w:val="24"/>
        </w:rPr>
        <w:t>app.</w:t>
      </w:r>
    </w:p>
    <w:p w14:paraId="38EE30E2" w14:textId="2EF49E3A"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CareHub is an extensive system designed to support a range of stakeholders, </w:t>
      </w:r>
      <w:r w:rsidR="004F5EA1">
        <w:rPr>
          <w:rFonts w:ascii="Times New Roman" w:eastAsia="Times New Roman" w:hAnsi="Times New Roman" w:cs="Times New Roman"/>
          <w:sz w:val="24"/>
          <w:szCs w:val="24"/>
        </w:rPr>
        <w:t>focusing mainly</w:t>
      </w:r>
      <w:r>
        <w:rPr>
          <w:rFonts w:ascii="Times New Roman" w:eastAsia="Times New Roman" w:hAnsi="Times New Roman" w:cs="Times New Roman"/>
          <w:sz w:val="24"/>
          <w:szCs w:val="24"/>
        </w:rPr>
        <w:t xml:space="preserve"> on Parkinson's patients. Patients can input data, making it accessible to other stakeholders to </w:t>
      </w:r>
      <w:r w:rsidR="00313C4D">
        <w:rPr>
          <w:rFonts w:ascii="Times New Roman" w:eastAsia="Times New Roman" w:hAnsi="Times New Roman" w:cs="Times New Roman"/>
          <w:sz w:val="24"/>
          <w:szCs w:val="24"/>
        </w:rPr>
        <w:t>better understand</w:t>
      </w:r>
      <w:r>
        <w:rPr>
          <w:rFonts w:ascii="Times New Roman" w:eastAsia="Times New Roman" w:hAnsi="Times New Roman" w:cs="Times New Roman"/>
          <w:sz w:val="24"/>
          <w:szCs w:val="24"/>
        </w:rPr>
        <w:t xml:space="preserve"> the patient's condition and enhance their quality of life, particularly by increasing the duration of time spent in the "ON" state. Besides the Parkinson's patient, who is the main stakeholder of CareHub there are other stakeholders. Dieticians can access their patient’s data to recommend appropriate diets that support daily functioning, while therapists can use the information to develop personalized exercises aimed at improving the patient's mobility. By collaborating among various stakeholders, CareHub delivers personalized care, significantly increasing the patient's overall quality of life.</w:t>
      </w:r>
    </w:p>
    <w:p w14:paraId="38EE30E3" w14:textId="77777777" w:rsidR="008F0277" w:rsidRDefault="008F0277">
      <w:pPr>
        <w:spacing w:line="240" w:lineRule="auto"/>
        <w:jc w:val="both"/>
        <w:rPr>
          <w:rFonts w:ascii="Times New Roman" w:eastAsia="Times New Roman" w:hAnsi="Times New Roman" w:cs="Times New Roman"/>
          <w:sz w:val="24"/>
          <w:szCs w:val="24"/>
        </w:rPr>
      </w:pPr>
    </w:p>
    <w:p w14:paraId="38EE30E4" w14:textId="77777777" w:rsidR="008F0277" w:rsidRDefault="00FF3E4E">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3. Background and Related Work</w:t>
      </w:r>
    </w:p>
    <w:p w14:paraId="38EE30E5" w14:textId="68EB5C9C"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Parkinson's disease has been a part of human history for centuries, with the first clear medical description dating back to James Parkinson's "An Essay on the Shaking Palsy" in 1817 [5]. Despite extensive research, a cure has not been found yet. However significant progress has been made </w:t>
      </w:r>
      <w:r w:rsidR="00866803">
        <w:rPr>
          <w:rFonts w:ascii="Times New Roman" w:eastAsia="Times New Roman" w:hAnsi="Times New Roman" w:cs="Times New Roman"/>
          <w:sz w:val="24"/>
          <w:szCs w:val="24"/>
        </w:rPr>
        <w:t xml:space="preserve">over the years </w:t>
      </w:r>
      <w:r>
        <w:rPr>
          <w:rFonts w:ascii="Times New Roman" w:eastAsia="Times New Roman" w:hAnsi="Times New Roman" w:cs="Times New Roman"/>
          <w:sz w:val="24"/>
          <w:szCs w:val="24"/>
        </w:rPr>
        <w:t>in managing the disease and improving patients' quality of life through medication and lifestyle adaptations. Studies have shown that creating a lifestyle tailored to the nature of the disease can significantly contribute to extending the "ON" state, where symptoms are well-controlled [6].</w:t>
      </w:r>
    </w:p>
    <w:p w14:paraId="38EE30E6" w14:textId="77777777" w:rsidR="008F0277" w:rsidRDefault="00FF3E4E">
      <w:pPr>
        <w:widowControl w:val="0"/>
        <w:spacing w:before="240" w:after="240"/>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3.1 Impact on Parkinson's Disease Patients</w:t>
      </w:r>
    </w:p>
    <w:p w14:paraId="38EE30E7" w14:textId="7966F2DB"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Parkinson's disease (PD) significantly impacts patients' lives, affecting both motor functions like trembling, muscle stiffness, and slow movement, as well as non-motor functions</w:t>
      </w:r>
      <w:r w:rsidR="00313C4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including sleep disturbances, cognitive changes, and mood disorders [7]. These symptoms collectively impair daily activities, such as personal hygiene and driving, leading to social isolation, emotional distress, and financial challenges like early retirement or job loss [8]. While treatments can help </w:t>
      </w:r>
      <w:r>
        <w:rPr>
          <w:rFonts w:ascii="Times New Roman" w:eastAsia="Times New Roman" w:hAnsi="Times New Roman" w:cs="Times New Roman"/>
          <w:sz w:val="24"/>
          <w:szCs w:val="24"/>
        </w:rPr>
        <w:lastRenderedPageBreak/>
        <w:t>manage symptoms, they also present challenges, including medication side effects and the need for frequent medical care [9]. The progressive nature of PD requires patients and their families to continually adapt to new challenges, significantly affecting their quality of life and independence over time [8].</w:t>
      </w:r>
    </w:p>
    <w:p w14:paraId="38EE30E8" w14:textId="77777777"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36"/>
          <w:szCs w:val="36"/>
        </w:rPr>
        <w:t>3.2 Parkinson's Disease Management</w:t>
      </w:r>
    </w:p>
    <w:p w14:paraId="38EE30E9" w14:textId="022588C6"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Consistent adherence to prescribed medications is crucial for symptom control, with studies showing that patients with better medication adherence experience improved motor function and quality of life [10]. Regular exercise is another cornerstone of PD management, with research indicating that it can improve the manner of walking, balance, tumbling, flexibility, grip strength, and motor coordination [11]. Proper nutrition also plays a vital role, with experts emphasizing the importance of a balanced diet rich in fiber, omega-3 fatty acids, and antioxidants, as well as considering protein intake timing to optimize medication effectiveness [12]. Sleep management is critical, as sleep disorders are common in PD and can significantly impact daily functioning. Implementing practices before sleeping, such as stretching exercises, yoga, and mindfulness exercises</w:t>
      </w:r>
      <w:r w:rsidR="00FD718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can improve </w:t>
      </w:r>
      <w:r w:rsidR="00FD7182">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overall quality of life and sleep [13]. Stress management is equally important, as stress can make PD symptoms worse. Mindfulness-based interventions have shown promise in reducing stress and improving the quality of life in PD patients [14]. This multifaceted approach to daily management requires active involvement from patients, caregivers, and healthcare providers</w:t>
      </w:r>
      <w:r w:rsidR="005D7FC4">
        <w:rPr>
          <w:rFonts w:ascii="Times New Roman" w:eastAsia="Times New Roman" w:hAnsi="Times New Roman" w:cs="Times New Roman"/>
          <w:sz w:val="24"/>
          <w:szCs w:val="24"/>
        </w:rPr>
        <w:t>. However, by</w:t>
      </w:r>
      <w:r>
        <w:rPr>
          <w:rFonts w:ascii="Times New Roman" w:eastAsia="Times New Roman" w:hAnsi="Times New Roman" w:cs="Times New Roman"/>
          <w:sz w:val="24"/>
          <w:szCs w:val="24"/>
        </w:rPr>
        <w:t xml:space="preserve"> focusing on these key areas, individuals with PD can optimize their symptom control and maintain a higher quality of life.</w:t>
      </w:r>
    </w:p>
    <w:p w14:paraId="38EE30EA" w14:textId="77777777" w:rsidR="008F0277" w:rsidRDefault="00FF3E4E">
      <w:pPr>
        <w:pStyle w:val="Heading3"/>
        <w:keepNext w:val="0"/>
        <w:keepLines w:val="0"/>
        <w:widowControl w:val="0"/>
        <w:spacing w:before="280" w:line="240" w:lineRule="auto"/>
        <w:jc w:val="both"/>
        <w:rPr>
          <w:rFonts w:ascii="Times New Roman" w:eastAsia="Times New Roman" w:hAnsi="Times New Roman" w:cs="Times New Roman"/>
          <w:sz w:val="24"/>
          <w:szCs w:val="24"/>
        </w:rPr>
      </w:pPr>
      <w:bookmarkStart w:id="0" w:name="_heading=h.378c44cdaolf" w:colFirst="0" w:colLast="0"/>
      <w:bookmarkEnd w:id="0"/>
      <w:r>
        <w:rPr>
          <w:rFonts w:ascii="Times New Roman" w:eastAsia="Times New Roman" w:hAnsi="Times New Roman" w:cs="Times New Roman"/>
          <w:color w:val="000000"/>
          <w:sz w:val="36"/>
          <w:szCs w:val="36"/>
        </w:rPr>
        <w:t>3.3 Supporting the Need for Software Solutions</w:t>
      </w:r>
    </w:p>
    <w:p w14:paraId="38EE30EB" w14:textId="77777777"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Historically, before the technological revolution, managing disease relied heavily on manual methods. This caused challenges, particularly for patients with cognitive impairments, as PD can affect memory and executive function [15]. These difficulties often led to more frequent "OFF" periods, where symptoms are less controlled. The arrival of computers and smartphones has opened a new path for assisting PD patients. With the majority of the population now owning smartphones, these devices offer promising tools for disease management. [16] highlighted the potential of technology in PD care, noting that smartphones can be used for symptom monitoring, medication reminders, and even to collect data for clinical research. Smartphone applications specifically designed for PD patients have proliferated in recent years.</w:t>
      </w:r>
    </w:p>
    <w:p w14:paraId="38EE30EC" w14:textId="77777777" w:rsidR="008F0277" w:rsidRDefault="00FF3E4E">
      <w:pPr>
        <w:widowControl w:val="0"/>
        <w:spacing w:before="240" w:after="240"/>
        <w:jc w:val="both"/>
        <w:rPr>
          <w:rFonts w:ascii="Times New Roman" w:eastAsia="Times New Roman" w:hAnsi="Times New Roman" w:cs="Times New Roman"/>
          <w:sz w:val="24"/>
          <w:szCs w:val="24"/>
          <w:shd w:val="clear" w:color="auto" w:fill="F4CCCC"/>
        </w:rPr>
      </w:pPr>
      <w:r>
        <w:rPr>
          <w:rFonts w:ascii="Times New Roman" w:eastAsia="Times New Roman" w:hAnsi="Times New Roman" w:cs="Times New Roman"/>
          <w:sz w:val="24"/>
          <w:szCs w:val="24"/>
        </w:rPr>
        <w:t>As part of our research, we reviewed applications that aid in managing Parkinson's disease. This review was carried out in collaboration with our client Michael Jackont, 57 years old, a citizen of Israel - dealing with Parkinson's disease. Michael joined us through Braude's flagship project, which collaborates closely with the engineering departments at Braude College and various external organizations to provide technological solutions to those in need.</w:t>
      </w:r>
    </w:p>
    <w:p w14:paraId="38EE30ED" w14:textId="77777777"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Michael Jackont currently manages his condition using daily schedule entries in Google's TASK. His schedule includes records for medication intake, meals, exercise, physical condition before training, and bathroom visits. Michael adheres to predetermined times for these activities, which he believes significantly contributes to maintaining the “ON” state. Research indicates that following a predetermined schedule improves the quality of life for patients [17]. As each patient's schedule and actions are personalized and vary between individuals, it is crucial to manage the day optimally while considering Parkinson's impact on cognition and memory capacity.</w:t>
      </w:r>
    </w:p>
    <w:p w14:paraId="38EE30EE" w14:textId="77777777"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Michael reports that maintaining schedule records creates numerous challenges and demands considerable time and resources from him (see Figure 1). </w:t>
      </w:r>
    </w:p>
    <w:p w14:paraId="574B3BCA" w14:textId="77777777" w:rsidR="00152384" w:rsidRDefault="00152384">
      <w:pPr>
        <w:widowControl w:val="0"/>
        <w:spacing w:before="240" w:after="240"/>
        <w:jc w:val="both"/>
        <w:rPr>
          <w:rFonts w:ascii="Times New Roman" w:eastAsia="Times New Roman" w:hAnsi="Times New Roman" w:cs="Times New Roman"/>
          <w:sz w:val="24"/>
          <w:szCs w:val="24"/>
        </w:rPr>
      </w:pPr>
    </w:p>
    <w:p w14:paraId="38EE30F0" w14:textId="77777777" w:rsidR="008F0277" w:rsidRDefault="00FF3E4E">
      <w:pPr>
        <w:keepNext/>
        <w:widowControl w:val="0"/>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EE3520" wp14:editId="38EE3521">
            <wp:extent cx="3957638" cy="4899455"/>
            <wp:effectExtent l="0" t="0" r="0" b="0"/>
            <wp:docPr id="12950962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l="47435"/>
                    <a:stretch>
                      <a:fillRect/>
                    </a:stretch>
                  </pic:blipFill>
                  <pic:spPr>
                    <a:xfrm>
                      <a:off x="0" y="0"/>
                      <a:ext cx="3957638" cy="4899455"/>
                    </a:xfrm>
                    <a:prstGeom prst="rect">
                      <a:avLst/>
                    </a:prstGeom>
                    <a:ln/>
                  </pic:spPr>
                </pic:pic>
              </a:graphicData>
            </a:graphic>
          </wp:inline>
        </w:drawing>
      </w:r>
    </w:p>
    <w:p w14:paraId="3E76BF9C" w14:textId="58CA4F31" w:rsidR="00771DD6" w:rsidRPr="00771DD6" w:rsidRDefault="00771DD6" w:rsidP="00771DD6">
      <w:pPr>
        <w:spacing w:line="240" w:lineRule="auto"/>
        <w:jc w:val="center"/>
        <w:rPr>
          <w:rFonts w:ascii="Times New Roman" w:eastAsia="Times New Roman" w:hAnsi="Times New Roman" w:cs="Times New Roman"/>
          <w:sz w:val="24"/>
          <w:szCs w:val="24"/>
          <w:lang w:val="en-US"/>
        </w:rPr>
      </w:pPr>
      <w:r>
        <w:rPr>
          <w:b/>
          <w:sz w:val="20"/>
          <w:szCs w:val="20"/>
        </w:rPr>
        <w:t>Figure</w:t>
      </w:r>
      <w:r>
        <w:rPr>
          <w:sz w:val="20"/>
          <w:szCs w:val="20"/>
        </w:rPr>
        <w:t xml:space="preserve"> </w:t>
      </w:r>
      <w:r>
        <w:rPr>
          <w:b/>
          <w:sz w:val="20"/>
          <w:szCs w:val="20"/>
        </w:rPr>
        <w:t>1:</w:t>
      </w:r>
      <w:r>
        <w:rPr>
          <w:sz w:val="20"/>
          <w:szCs w:val="20"/>
        </w:rPr>
        <w:t xml:space="preserve"> Management of Parkinson's disease - Michael Jackont</w:t>
      </w:r>
    </w:p>
    <w:p w14:paraId="05291463" w14:textId="77777777" w:rsidR="00152384" w:rsidRDefault="00152384">
      <w:pPr>
        <w:widowControl w:val="0"/>
        <w:spacing w:before="240" w:after="240"/>
        <w:jc w:val="both"/>
        <w:rPr>
          <w:rFonts w:ascii="Times New Roman" w:eastAsia="Times New Roman" w:hAnsi="Times New Roman" w:cs="Times New Roman"/>
          <w:sz w:val="24"/>
          <w:szCs w:val="24"/>
        </w:rPr>
      </w:pPr>
    </w:p>
    <w:p w14:paraId="38EE30F1" w14:textId="70A1AAF9"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Michael has experimented with various applications, both self-discovered and recommended (such as MyMovesMatter application</w:t>
      </w:r>
      <w:r w:rsidR="00771DD6">
        <w:rPr>
          <w:rFonts w:ascii="Times New Roman" w:eastAsia="Times New Roman" w:hAnsi="Times New Roman" w:cs="Times New Roman"/>
          <w:sz w:val="24"/>
          <w:szCs w:val="24"/>
        </w:rPr>
        <w:t>) but</w:t>
      </w:r>
      <w:r>
        <w:rPr>
          <w:rFonts w:ascii="Times New Roman" w:eastAsia="Times New Roman" w:hAnsi="Times New Roman" w:cs="Times New Roman"/>
          <w:sz w:val="24"/>
          <w:szCs w:val="24"/>
        </w:rPr>
        <w:t xml:space="preserve"> found them unhelpful to the extent that he preferred to continue managing his schedule manually. In his view, these apps required him to "work" for them by entering data rather than serving as a user-friendly personal assistant that allowed him to gain insights about the information.</w:t>
      </w:r>
    </w:p>
    <w:p w14:paraId="4A3B94BA" w14:textId="79FFB017" w:rsidR="001E374B" w:rsidRDefault="001E374B" w:rsidP="001E374B">
      <w:pPr>
        <w:pStyle w:val="Heading3"/>
        <w:keepNext w:val="0"/>
        <w:keepLines w:val="0"/>
        <w:widowControl w:val="0"/>
        <w:spacing w:before="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36"/>
          <w:szCs w:val="36"/>
        </w:rPr>
        <w:t xml:space="preserve">3.4 </w:t>
      </w:r>
      <w:r w:rsidR="00C02034">
        <w:rPr>
          <w:rFonts w:ascii="Times New Roman" w:eastAsia="Times New Roman" w:hAnsi="Times New Roman" w:cs="Times New Roman"/>
          <w:color w:val="000000"/>
          <w:sz w:val="36"/>
          <w:szCs w:val="36"/>
        </w:rPr>
        <w:t>Existing</w:t>
      </w:r>
      <w:r>
        <w:rPr>
          <w:rFonts w:ascii="Times New Roman" w:eastAsia="Times New Roman" w:hAnsi="Times New Roman" w:cs="Times New Roman"/>
          <w:color w:val="000000"/>
          <w:sz w:val="36"/>
          <w:szCs w:val="36"/>
        </w:rPr>
        <w:t xml:space="preserve"> Solutions</w:t>
      </w:r>
    </w:p>
    <w:p w14:paraId="38EE30F2" w14:textId="768A8DC1" w:rsidR="008F0277" w:rsidRDefault="00FF3E4E">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part of our development process, </w:t>
      </w:r>
      <w:del w:id="1" w:author="Julia Sheidin" w:date="2024-09-01T13:28:00Z" w16du:dateUtc="2024-09-01T10:28:00Z">
        <w:r w:rsidDel="007A098A">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we have examined apps that </w:t>
      </w:r>
      <w:r w:rsidR="00D72D24">
        <w:rPr>
          <w:rFonts w:ascii="Times New Roman" w:eastAsia="Times New Roman" w:hAnsi="Times New Roman" w:cs="Times New Roman"/>
          <w:sz w:val="24"/>
          <w:szCs w:val="24"/>
        </w:rPr>
        <w:t>respond</w:t>
      </w:r>
      <w:r>
        <w:rPr>
          <w:rFonts w:ascii="Times New Roman" w:eastAsia="Times New Roman" w:hAnsi="Times New Roman" w:cs="Times New Roman"/>
          <w:sz w:val="24"/>
          <w:szCs w:val="24"/>
        </w:rPr>
        <w:t xml:space="preserve"> to disease management. The objective of this review was to gather comprehensive information and gain a thorough understanding of what is suitable and unsuitable for individuals living with Parkinson's disease.</w:t>
      </w:r>
    </w:p>
    <w:p w14:paraId="38EE30F3" w14:textId="5AEAF869" w:rsidR="008F0277" w:rsidRDefault="00FF3E4E">
      <w:pPr>
        <w:widowControl w:val="0"/>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strivePD</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[19] was created in 2018 by RUNE LABS for Parkinson's patients. RUNE LABS is a group that includes doctors, software developers, and data analysts whose goal is to provide a deeper understanding of brain diseases, customized for each patient. At </w:t>
      </w:r>
      <w:proofErr w:type="spellStart"/>
      <w:r>
        <w:rPr>
          <w:rFonts w:ascii="Times New Roman" w:eastAsia="Times New Roman" w:hAnsi="Times New Roman" w:cs="Times New Roman"/>
          <w:sz w:val="24"/>
          <w:szCs w:val="24"/>
        </w:rPr>
        <w:t>strivePD</w:t>
      </w:r>
      <w:proofErr w:type="spellEnd"/>
      <w:r>
        <w:rPr>
          <w:rFonts w:ascii="Times New Roman" w:eastAsia="Times New Roman" w:hAnsi="Times New Roman" w:cs="Times New Roman"/>
          <w:sz w:val="24"/>
          <w:szCs w:val="24"/>
        </w:rPr>
        <w:t xml:space="preserve">, they realized that there is a need to get information about several indices of Parkinson's patients: "About the length of the step, how severe is the tremor?", "When does the tremor get worse?", "When does the user feel that he is "OFF"?", "What is "OFF" for a Parkinson's patient?". "Is it related to movement or is it related to another factor that affects the patient (psychological condition)?" "How are the patient's stools"? The doctors and developers </w:t>
      </w:r>
      <w:r w:rsidR="006D335C">
        <w:rPr>
          <w:rFonts w:ascii="Times New Roman" w:eastAsia="Times New Roman" w:hAnsi="Times New Roman" w:cs="Times New Roman"/>
          <w:sz w:val="24"/>
          <w:szCs w:val="24"/>
        </w:rPr>
        <w:t>on the development team have dedicated an area to the application of</w:t>
      </w:r>
      <w:r>
        <w:rPr>
          <w:rFonts w:ascii="Times New Roman" w:eastAsia="Times New Roman" w:hAnsi="Times New Roman" w:cs="Times New Roman"/>
          <w:sz w:val="24"/>
          <w:szCs w:val="24"/>
        </w:rPr>
        <w:t xml:space="preserve"> exercises such as yoga, stretching, and table tennis. The doctors have seen a positive effect of the exercises on Parkinson's patients, and they are interested in more Parkinson's patients taking part and exercising. The </w:t>
      </w:r>
      <w:proofErr w:type="spellStart"/>
      <w:r>
        <w:rPr>
          <w:rFonts w:ascii="Times New Roman" w:eastAsia="Times New Roman" w:hAnsi="Times New Roman" w:cs="Times New Roman"/>
          <w:b/>
          <w:sz w:val="24"/>
          <w:szCs w:val="24"/>
        </w:rPr>
        <w:t>strivePD</w:t>
      </w:r>
      <w:proofErr w:type="spellEnd"/>
      <w:r>
        <w:rPr>
          <w:rFonts w:ascii="Times New Roman" w:eastAsia="Times New Roman" w:hAnsi="Times New Roman" w:cs="Times New Roman"/>
          <w:sz w:val="24"/>
          <w:szCs w:val="24"/>
        </w:rPr>
        <w:t xml:space="preserve"> app currently only works on iPhone device</w:t>
      </w:r>
      <w:r w:rsidR="00D46E9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and uses an Apple watch to receive data from the Parkinson's index. Parkinson's sufferer</w:t>
      </w:r>
      <w:r w:rsidR="00E979BC">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can enter data through voice recordings or by pressing a button for a specific task</w:t>
      </w:r>
      <w:r w:rsidR="00E979B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979BC">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data taken from the Apple watch are tremors and measures of physical activity. </w:t>
      </w:r>
      <w:proofErr w:type="spellStart"/>
      <w:r>
        <w:rPr>
          <w:rFonts w:ascii="Times New Roman" w:eastAsia="Times New Roman" w:hAnsi="Times New Roman" w:cs="Times New Roman"/>
          <w:b/>
          <w:sz w:val="24"/>
          <w:szCs w:val="24"/>
        </w:rPr>
        <w:t>strivePD</w:t>
      </w:r>
      <w:proofErr w:type="spellEnd"/>
      <w:r>
        <w:rPr>
          <w:rFonts w:ascii="Times New Roman" w:eastAsia="Times New Roman" w:hAnsi="Times New Roman" w:cs="Times New Roman"/>
          <w:sz w:val="24"/>
          <w:szCs w:val="24"/>
        </w:rPr>
        <w:t xml:space="preserve"> is divided into two parts; the first part is for clinical users such as doctors, dieticians, and physiotherapists, and the other part is for Parkinson's patients. The part for the client users is online and contains graphics with the requested indicators</w:t>
      </w:r>
      <w:r w:rsidR="00F1046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B7B75">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is intended for the purpose of monitoring and adjusting the treatment so that it suits the Parkinson's contender in the best way. The part of the application, together with the Apple </w:t>
      </w:r>
      <w:r w:rsidR="00DB7B75">
        <w:rPr>
          <w:rFonts w:ascii="Times New Roman" w:eastAsia="Times New Roman" w:hAnsi="Times New Roman" w:cs="Times New Roman"/>
          <w:sz w:val="24"/>
          <w:szCs w:val="24"/>
        </w:rPr>
        <w:t>Watch,</w:t>
      </w:r>
      <w:r>
        <w:rPr>
          <w:rFonts w:ascii="Times New Roman" w:eastAsia="Times New Roman" w:hAnsi="Times New Roman" w:cs="Times New Roman"/>
          <w:sz w:val="24"/>
          <w:szCs w:val="24"/>
        </w:rPr>
        <w:t xml:space="preserve"> is designed to receive data from the Parkinson's patient user. The app is available in the US only and is supported by Apple products only (see Figures 2 and 3).</w:t>
      </w:r>
    </w:p>
    <w:p w14:paraId="38EE30F4" w14:textId="77777777" w:rsidR="008F0277" w:rsidRDefault="00FF3E4E">
      <w:pPr>
        <w:widowControl w:val="0"/>
        <w:spacing w:before="240" w:after="240"/>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58240" behindDoc="0" locked="0" layoutInCell="1" hidden="0" allowOverlap="1" wp14:anchorId="38EE3522" wp14:editId="38EE3523">
            <wp:simplePos x="0" y="0"/>
            <wp:positionH relativeFrom="column">
              <wp:posOffset>381000</wp:posOffset>
            </wp:positionH>
            <wp:positionV relativeFrom="paragraph">
              <wp:posOffset>151060</wp:posOffset>
            </wp:positionV>
            <wp:extent cx="1765474" cy="2547899"/>
            <wp:effectExtent l="0" t="0" r="0" b="0"/>
            <wp:wrapSquare wrapText="bothSides" distT="114300" distB="114300" distL="114300" distR="114300"/>
            <wp:docPr id="12950962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1765474" cy="2547899"/>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8EE3524" wp14:editId="38EE3525">
            <wp:simplePos x="0" y="0"/>
            <wp:positionH relativeFrom="column">
              <wp:posOffset>3190875</wp:posOffset>
            </wp:positionH>
            <wp:positionV relativeFrom="paragraph">
              <wp:posOffset>152400</wp:posOffset>
            </wp:positionV>
            <wp:extent cx="2805113" cy="2414400"/>
            <wp:effectExtent l="0" t="0" r="0" b="0"/>
            <wp:wrapSquare wrapText="bothSides" distT="114300" distB="114300" distL="114300" distR="114300"/>
            <wp:docPr id="12950962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2805113" cy="2414400"/>
                    </a:xfrm>
                    <a:prstGeom prst="rect">
                      <a:avLst/>
                    </a:prstGeom>
                    <a:ln/>
                  </pic:spPr>
                </pic:pic>
              </a:graphicData>
            </a:graphic>
          </wp:anchor>
        </w:drawing>
      </w:r>
    </w:p>
    <w:p w14:paraId="38EE30F5"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6"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7"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8"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9"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A"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B" w14:textId="77777777" w:rsidR="008F0277" w:rsidRDefault="008F0277">
      <w:pPr>
        <w:widowControl w:val="0"/>
        <w:spacing w:before="240" w:after="240"/>
        <w:jc w:val="both"/>
        <w:rPr>
          <w:rFonts w:ascii="Times New Roman" w:eastAsia="Times New Roman" w:hAnsi="Times New Roman" w:cs="Times New Roman"/>
          <w:sz w:val="24"/>
          <w:szCs w:val="24"/>
        </w:rPr>
      </w:pPr>
    </w:p>
    <w:p w14:paraId="38EE30FC" w14:textId="77777777" w:rsidR="008F0277" w:rsidRDefault="00FF3E4E">
      <w:pPr>
        <w:widowControl w:val="0"/>
        <w:spacing w:before="240" w:after="240"/>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0288" behindDoc="0" locked="0" layoutInCell="1" hidden="0" allowOverlap="1" wp14:anchorId="38EE3526" wp14:editId="38EE3527">
                <wp:simplePos x="0" y="0"/>
                <wp:positionH relativeFrom="column">
                  <wp:posOffset>3081338</wp:posOffset>
                </wp:positionH>
                <wp:positionV relativeFrom="paragraph">
                  <wp:posOffset>200025</wp:posOffset>
                </wp:positionV>
                <wp:extent cx="3028950" cy="552450"/>
                <wp:effectExtent l="0" t="0" r="0" b="0"/>
                <wp:wrapNone/>
                <wp:docPr id="1295096217" name="Rectangle 1295096217"/>
                <wp:cNvGraphicFramePr/>
                <a:graphic xmlns:a="http://schemas.openxmlformats.org/drawingml/2006/main">
                  <a:graphicData uri="http://schemas.microsoft.com/office/word/2010/wordprocessingShape">
                    <wps:wsp>
                      <wps:cNvSpPr/>
                      <wps:spPr>
                        <a:xfrm>
                          <a:off x="3836288" y="3508538"/>
                          <a:ext cx="3019425" cy="542925"/>
                        </a:xfrm>
                        <a:prstGeom prst="rect">
                          <a:avLst/>
                        </a:prstGeom>
                        <a:solidFill>
                          <a:schemeClr val="lt1"/>
                        </a:solidFill>
                        <a:ln>
                          <a:noFill/>
                        </a:ln>
                      </wps:spPr>
                      <wps:txbx>
                        <w:txbxContent>
                          <w:p w14:paraId="38EE355C" w14:textId="77777777" w:rsidR="008F0277" w:rsidRDefault="00FF3E4E">
                            <w:pPr>
                              <w:spacing w:line="240" w:lineRule="auto"/>
                              <w:textDirection w:val="btLr"/>
                            </w:pPr>
                            <w:r>
                              <w:rPr>
                                <w:b/>
                                <w:color w:val="000000"/>
                                <w:sz w:val="20"/>
                              </w:rPr>
                              <w:t>Figure</w:t>
                            </w:r>
                            <w:r>
                              <w:rPr>
                                <w:color w:val="000000"/>
                                <w:sz w:val="20"/>
                              </w:rPr>
                              <w:t xml:space="preserve"> </w:t>
                            </w:r>
                            <w:r>
                              <w:rPr>
                                <w:b/>
                                <w:color w:val="000000"/>
                                <w:sz w:val="20"/>
                              </w:rPr>
                              <w:t>3</w:t>
                            </w:r>
                            <w:r>
                              <w:rPr>
                                <w:color w:val="000000"/>
                                <w:sz w:val="20"/>
                              </w:rPr>
                              <w:t>: StrivePD Web view of all collected data from patient used by healthcare specialists.</w:t>
                            </w:r>
                          </w:p>
                          <w:p w14:paraId="38EE355D" w14:textId="77777777" w:rsidR="008F0277" w:rsidRDefault="008F0277">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38EE3526" id="Rectangle 1295096217" o:spid="_x0000_s1026" style="position:absolute;left:0;text-align:left;margin-left:242.65pt;margin-top:15.75pt;width:238.5pt;height:4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" fillcolor="white [3201]" stroked="f">
                <v:textbox inset="2.53958mm,1.2694mm,2.53958mm,1.2694mm">
                  <w:txbxContent>
                    <w:p w14:paraId="38EE355C" w14:textId="77777777" w:rsidR="008F0277" w:rsidRDefault="00FF3E4E">
                      <w:pPr>
                        <w:spacing w:line="240" w:lineRule="auto"/>
                        <w:textDirection w:val="btLr"/>
                      </w:pPr>
                      <w:r>
                        <w:rPr>
                          <w:b/>
                          <w:color w:val="000000"/>
                          <w:sz w:val="20"/>
                        </w:rPr>
                        <w:t>Figure</w:t>
                      </w:r>
                      <w:r>
                        <w:rPr>
                          <w:color w:val="000000"/>
                          <w:sz w:val="20"/>
                        </w:rPr>
                        <w:t xml:space="preserve"> </w:t>
                      </w:r>
                      <w:r>
                        <w:rPr>
                          <w:b/>
                          <w:color w:val="000000"/>
                          <w:sz w:val="20"/>
                        </w:rPr>
                        <w:t>3</w:t>
                      </w:r>
                      <w:r>
                        <w:rPr>
                          <w:color w:val="000000"/>
                          <w:sz w:val="20"/>
                        </w:rPr>
                        <w:t>: StrivePD Web view of all collected data from patient used by healthcare specialists.</w:t>
                      </w:r>
                    </w:p>
                    <w:p w14:paraId="38EE355D" w14:textId="77777777" w:rsidR="008F0277" w:rsidRDefault="008F0277">
                      <w:pPr>
                        <w:spacing w:line="275" w:lineRule="auto"/>
                        <w:textDirection w:val="btLr"/>
                      </w:pP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38EE3528" wp14:editId="38EE3529">
                <wp:simplePos x="0" y="0"/>
                <wp:positionH relativeFrom="column">
                  <wp:posOffset>1</wp:posOffset>
                </wp:positionH>
                <wp:positionV relativeFrom="paragraph">
                  <wp:posOffset>200025</wp:posOffset>
                </wp:positionV>
                <wp:extent cx="3028950" cy="552450"/>
                <wp:effectExtent l="0" t="0" r="0" b="0"/>
                <wp:wrapNone/>
                <wp:docPr id="1295096215" name="Rectangle 1295096215"/>
                <wp:cNvGraphicFramePr/>
                <a:graphic xmlns:a="http://schemas.openxmlformats.org/drawingml/2006/main">
                  <a:graphicData uri="http://schemas.microsoft.com/office/word/2010/wordprocessingShape">
                    <wps:wsp>
                      <wps:cNvSpPr/>
                      <wps:spPr>
                        <a:xfrm>
                          <a:off x="3836288" y="3508538"/>
                          <a:ext cx="3019425" cy="542925"/>
                        </a:xfrm>
                        <a:prstGeom prst="rect">
                          <a:avLst/>
                        </a:prstGeom>
                        <a:solidFill>
                          <a:schemeClr val="lt1"/>
                        </a:solidFill>
                        <a:ln>
                          <a:noFill/>
                        </a:ln>
                      </wps:spPr>
                      <wps:txbx>
                        <w:txbxContent>
                          <w:p w14:paraId="38EE355E" w14:textId="77777777" w:rsidR="008F0277" w:rsidRDefault="00FF3E4E">
                            <w:pPr>
                              <w:spacing w:line="240" w:lineRule="auto"/>
                              <w:textDirection w:val="btLr"/>
                            </w:pPr>
                            <w:r>
                              <w:rPr>
                                <w:b/>
                                <w:color w:val="000000"/>
                                <w:sz w:val="20"/>
                              </w:rPr>
                              <w:t>Figure</w:t>
                            </w:r>
                            <w:r>
                              <w:rPr>
                                <w:color w:val="000000"/>
                                <w:sz w:val="20"/>
                              </w:rPr>
                              <w:t xml:space="preserve"> </w:t>
                            </w:r>
                            <w:r>
                              <w:rPr>
                                <w:b/>
                                <w:color w:val="000000"/>
                                <w:sz w:val="20"/>
                              </w:rPr>
                              <w:t>2</w:t>
                            </w:r>
                            <w:r>
                              <w:rPr>
                                <w:color w:val="000000"/>
                                <w:sz w:val="20"/>
                              </w:rPr>
                              <w:t>: StrivePD Application main screen and Apple Watch used to collect symptoms from PD patient.</w:t>
                            </w:r>
                          </w:p>
                          <w:p w14:paraId="38EE355F" w14:textId="77777777" w:rsidR="008F0277" w:rsidRDefault="008F0277">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38EE3528" id="Rectangle 1295096215" o:spid="_x0000_s1027" style="position:absolute;left:0;text-align:left;margin-left:0;margin-top:15.75pt;width:238.5pt;height:43.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" fillcolor="white [3201]" stroked="f">
                <v:textbox inset="2.53958mm,1.2694mm,2.53958mm,1.2694mm">
                  <w:txbxContent>
                    <w:p w14:paraId="38EE355E" w14:textId="77777777" w:rsidR="008F0277" w:rsidRDefault="00FF3E4E">
                      <w:pPr>
                        <w:spacing w:line="240" w:lineRule="auto"/>
                        <w:textDirection w:val="btLr"/>
                      </w:pPr>
                      <w:r>
                        <w:rPr>
                          <w:b/>
                          <w:color w:val="000000"/>
                          <w:sz w:val="20"/>
                        </w:rPr>
                        <w:t>Figure</w:t>
                      </w:r>
                      <w:r>
                        <w:rPr>
                          <w:color w:val="000000"/>
                          <w:sz w:val="20"/>
                        </w:rPr>
                        <w:t xml:space="preserve"> </w:t>
                      </w:r>
                      <w:r>
                        <w:rPr>
                          <w:b/>
                          <w:color w:val="000000"/>
                          <w:sz w:val="20"/>
                        </w:rPr>
                        <w:t>2</w:t>
                      </w:r>
                      <w:r>
                        <w:rPr>
                          <w:color w:val="000000"/>
                          <w:sz w:val="20"/>
                        </w:rPr>
                        <w:t xml:space="preserve">: </w:t>
                      </w:r>
                      <w:r>
                        <w:rPr>
                          <w:color w:val="000000"/>
                          <w:sz w:val="20"/>
                        </w:rPr>
                        <w:t>StrivePD Application main screen and Apple Watch used to collect symptoms from PD patient.</w:t>
                      </w:r>
                    </w:p>
                    <w:p w14:paraId="38EE355F" w14:textId="77777777" w:rsidR="008F0277" w:rsidRDefault="008F0277">
                      <w:pPr>
                        <w:spacing w:line="275" w:lineRule="auto"/>
                        <w:textDirection w:val="btLr"/>
                      </w:pPr>
                    </w:p>
                  </w:txbxContent>
                </v:textbox>
              </v:rect>
            </w:pict>
          </mc:Fallback>
        </mc:AlternateContent>
      </w:r>
    </w:p>
    <w:p w14:paraId="38EE30FD" w14:textId="77777777" w:rsidR="008F0277" w:rsidRDefault="008F0277">
      <w:pPr>
        <w:widowControl w:val="0"/>
        <w:spacing w:before="240" w:after="240"/>
        <w:jc w:val="both"/>
        <w:rPr>
          <w:rFonts w:ascii="Times New Roman" w:eastAsia="Times New Roman" w:hAnsi="Times New Roman" w:cs="Times New Roman"/>
          <w:b/>
          <w:sz w:val="24"/>
          <w:szCs w:val="24"/>
        </w:rPr>
      </w:pPr>
    </w:p>
    <w:p w14:paraId="38EE30FE" w14:textId="77777777" w:rsidR="008F0277" w:rsidRDefault="008F0277">
      <w:pPr>
        <w:widowControl w:val="0"/>
        <w:spacing w:before="240" w:after="240"/>
        <w:jc w:val="both"/>
        <w:rPr>
          <w:rFonts w:ascii="Times New Roman" w:eastAsia="Times New Roman" w:hAnsi="Times New Roman" w:cs="Times New Roman"/>
          <w:b/>
          <w:sz w:val="24"/>
          <w:szCs w:val="24"/>
        </w:rPr>
      </w:pPr>
    </w:p>
    <w:p w14:paraId="38EE30FF" w14:textId="0D3A34C5" w:rsidR="008F0277" w:rsidRDefault="00FF3E4E">
      <w:pPr>
        <w:widowControl w:val="0"/>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MyTherapy</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[20]</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is an app for managing patient health, focusing on medication intake and activity logging. It assists patients with chronic or short-term diseases who face memory challenges due to cognitive or mental conditions. The app sends reminders at user-defined times for taking medicine, allows specification of medicine type (liquid, tablet) and amount, verifies medication intake through notifications, manages medicine stock, and reminds users to replenish supplies. </w:t>
      </w:r>
      <w:proofErr w:type="spellStart"/>
      <w:r>
        <w:rPr>
          <w:rFonts w:ascii="Times New Roman" w:eastAsia="Times New Roman" w:hAnsi="Times New Roman" w:cs="Times New Roman"/>
          <w:sz w:val="24"/>
          <w:szCs w:val="24"/>
        </w:rPr>
        <w:t>MyTherapy</w:t>
      </w:r>
      <w:proofErr w:type="spellEnd"/>
      <w:r>
        <w:rPr>
          <w:rFonts w:ascii="Times New Roman" w:eastAsia="Times New Roman" w:hAnsi="Times New Roman" w:cs="Times New Roman"/>
          <w:sz w:val="24"/>
          <w:szCs w:val="24"/>
        </w:rPr>
        <w:t xml:space="preserve"> enables users to set appointment reminders and add doctor and pharmacy information. It allows manual input of health indices with date and time stamps for documentation and monitoring. These indices include blood pressure, weight, blood sugar, body temperature, activities (like eating, shaving, cycling), and mood (with 5 optional modes available). (see </w:t>
      </w:r>
      <w:r w:rsidR="00D446FA">
        <w:rPr>
          <w:rFonts w:ascii="Times New Roman" w:eastAsia="Times New Roman" w:hAnsi="Times New Roman" w:cs="Times New Roman"/>
          <w:sz w:val="24"/>
          <w:szCs w:val="24"/>
        </w:rPr>
        <w:t xml:space="preserve">Figures </w:t>
      </w:r>
      <w:r>
        <w:rPr>
          <w:rFonts w:ascii="Times New Roman" w:eastAsia="Times New Roman" w:hAnsi="Times New Roman" w:cs="Times New Roman"/>
          <w:sz w:val="24"/>
          <w:szCs w:val="24"/>
        </w:rPr>
        <w:t>4 and 5)</w:t>
      </w:r>
    </w:p>
    <w:p w14:paraId="38EE3100" w14:textId="77777777" w:rsidR="008F0277" w:rsidRDefault="00FF3E4E">
      <w:pPr>
        <w:widowControl w:val="0"/>
        <w:spacing w:before="240" w:after="240"/>
        <w:ind w:left="720"/>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62336" behindDoc="0" locked="0" layoutInCell="1" hidden="0" allowOverlap="1" wp14:anchorId="38EE352A" wp14:editId="38EE352B">
            <wp:simplePos x="0" y="0"/>
            <wp:positionH relativeFrom="column">
              <wp:posOffset>3581400</wp:posOffset>
            </wp:positionH>
            <wp:positionV relativeFrom="paragraph">
              <wp:posOffset>118281</wp:posOffset>
            </wp:positionV>
            <wp:extent cx="2300288" cy="4983956"/>
            <wp:effectExtent l="0" t="0" r="0" b="0"/>
            <wp:wrapSquare wrapText="bothSides" distT="114300" distB="114300" distL="114300" distR="114300"/>
            <wp:docPr id="129509622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4"/>
                    <a:srcRect/>
                    <a:stretch>
                      <a:fillRect/>
                    </a:stretch>
                  </pic:blipFill>
                  <pic:spPr>
                    <a:xfrm>
                      <a:off x="0" y="0"/>
                      <a:ext cx="2300288" cy="4983956"/>
                    </a:xfrm>
                    <a:prstGeom prst="rect">
                      <a:avLst/>
                    </a:prstGeom>
                    <a:ln/>
                  </pic:spPr>
                </pic:pic>
              </a:graphicData>
            </a:graphic>
          </wp:anchor>
        </w:drawing>
      </w:r>
    </w:p>
    <w:p w14:paraId="38EE3101" w14:textId="77777777" w:rsidR="008F0277" w:rsidRDefault="008F0277">
      <w:pPr>
        <w:widowControl w:val="0"/>
        <w:spacing w:before="240" w:after="240"/>
        <w:ind w:left="720"/>
        <w:jc w:val="both"/>
        <w:rPr>
          <w:rFonts w:ascii="Times New Roman" w:eastAsia="Times New Roman" w:hAnsi="Times New Roman" w:cs="Times New Roman"/>
          <w:sz w:val="24"/>
          <w:szCs w:val="24"/>
        </w:rPr>
      </w:pPr>
    </w:p>
    <w:p w14:paraId="38EE3102" w14:textId="77777777" w:rsidR="008F0277" w:rsidRDefault="00FF3E4E">
      <w:pPr>
        <w:widowControl w:val="0"/>
        <w:spacing w:before="240" w:after="240"/>
        <w:jc w:val="both"/>
        <w:rPr>
          <w:rFonts w:ascii="Times New Roman" w:eastAsia="Times New Roman" w:hAnsi="Times New Roman" w:cs="Times New Roman"/>
          <w:sz w:val="24"/>
          <w:szCs w:val="24"/>
        </w:rPr>
      </w:pPr>
      <w:r>
        <w:rPr>
          <w:noProof/>
        </w:rPr>
        <w:drawing>
          <wp:anchor distT="114300" distB="114300" distL="114300" distR="114300" simplePos="0" relativeHeight="251663360" behindDoc="0" locked="0" layoutInCell="1" hidden="0" allowOverlap="1" wp14:anchorId="38EE352C" wp14:editId="38EE352D">
            <wp:simplePos x="0" y="0"/>
            <wp:positionH relativeFrom="column">
              <wp:posOffset>361950</wp:posOffset>
            </wp:positionH>
            <wp:positionV relativeFrom="paragraph">
              <wp:posOffset>446168</wp:posOffset>
            </wp:positionV>
            <wp:extent cx="2447925" cy="2905125"/>
            <wp:effectExtent l="0" t="0" r="0" b="0"/>
            <wp:wrapSquare wrapText="bothSides" distT="114300" distB="114300" distL="114300" distR="114300"/>
            <wp:docPr id="129509624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2447925" cy="2905125"/>
                    </a:xfrm>
                    <a:prstGeom prst="rect">
                      <a:avLst/>
                    </a:prstGeom>
                    <a:ln/>
                  </pic:spPr>
                </pic:pic>
              </a:graphicData>
            </a:graphic>
          </wp:anchor>
        </w:drawing>
      </w:r>
    </w:p>
    <w:p w14:paraId="38EE3103"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4"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5"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6"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7"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8"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9"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A"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B"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C"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D"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0E" w14:textId="77777777" w:rsidR="008F0277" w:rsidRDefault="00FF3E4E">
      <w:pPr>
        <w:widowControl w:val="0"/>
        <w:spacing w:before="240" w:after="240"/>
        <w:jc w:val="both"/>
        <w:rPr>
          <w:rFonts w:ascii="Times New Roman" w:eastAsia="Times New Roman" w:hAnsi="Times New Roman" w:cs="Times New Roman"/>
          <w:sz w:val="24"/>
          <w:szCs w:val="24"/>
        </w:rPr>
      </w:pPr>
      <w:r>
        <w:rPr>
          <w:noProof/>
        </w:rPr>
        <mc:AlternateContent>
          <mc:Choice Requires="wps">
            <w:drawing>
              <wp:anchor distT="0" distB="0" distL="0" distR="0" simplePos="0" relativeHeight="251664384" behindDoc="0" locked="0" layoutInCell="1" hidden="0" allowOverlap="1" wp14:anchorId="38EE352E" wp14:editId="38EE352F">
                <wp:simplePos x="0" y="0"/>
                <wp:positionH relativeFrom="column">
                  <wp:posOffset>3822700</wp:posOffset>
                </wp:positionH>
                <wp:positionV relativeFrom="paragraph">
                  <wp:posOffset>88900</wp:posOffset>
                </wp:positionV>
                <wp:extent cx="2266950" cy="521335"/>
                <wp:effectExtent l="0" t="0" r="0" b="0"/>
                <wp:wrapSquare wrapText="bothSides" distT="0" distB="0" distL="0" distR="0"/>
                <wp:docPr id="1295096218" name="Rectangle 1295096218"/>
                <wp:cNvGraphicFramePr/>
                <a:graphic xmlns:a="http://schemas.openxmlformats.org/drawingml/2006/main">
                  <a:graphicData uri="http://schemas.microsoft.com/office/word/2010/wordprocessingShape">
                    <wps:wsp>
                      <wps:cNvSpPr/>
                      <wps:spPr>
                        <a:xfrm>
                          <a:off x="4217288" y="3524095"/>
                          <a:ext cx="2257425" cy="511810"/>
                        </a:xfrm>
                        <a:prstGeom prst="rect">
                          <a:avLst/>
                        </a:prstGeom>
                        <a:noFill/>
                        <a:ln>
                          <a:noFill/>
                        </a:ln>
                      </wps:spPr>
                      <wps:txbx>
                        <w:txbxContent>
                          <w:p w14:paraId="38EE3560" w14:textId="77777777" w:rsidR="008F0277" w:rsidRDefault="00FF3E4E">
                            <w:pPr>
                              <w:spacing w:line="240" w:lineRule="auto"/>
                              <w:textDirection w:val="btLr"/>
                            </w:pPr>
                            <w:r>
                              <w:rPr>
                                <w:b/>
                                <w:color w:val="000000"/>
                                <w:sz w:val="20"/>
                              </w:rPr>
                              <w:t>Figure 5</w:t>
                            </w:r>
                            <w:r>
                              <w:rPr>
                                <w:color w:val="000000"/>
                                <w:sz w:val="20"/>
                              </w:rPr>
                              <w:t>: MyTherapy application.</w:t>
                            </w:r>
                          </w:p>
                        </w:txbxContent>
                      </wps:txbx>
                      <wps:bodyPr spcFirstLastPara="1" wrap="square" lIns="91425" tIns="91425" rIns="91425" bIns="91425" anchor="t" anchorCtr="0">
                        <a:noAutofit/>
                      </wps:bodyPr>
                    </wps:wsp>
                  </a:graphicData>
                </a:graphic>
              </wp:anchor>
            </w:drawing>
          </mc:Choice>
          <mc:Fallback>
            <w:pict>
              <v:rect w14:anchorId="38EE352E" id="Rectangle 1295096218" o:spid="_x0000_s1028" style="position:absolute;left:0;text-align:left;margin-left:301pt;margin-top:7pt;width:178.5pt;height:41.05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" filled="f" stroked="f">
                <v:textbox inset="2.53958mm,2.53958mm,2.53958mm,2.53958mm">
                  <w:txbxContent>
                    <w:p w14:paraId="38EE3560" w14:textId="77777777" w:rsidR="008F0277" w:rsidRDefault="00FF3E4E">
                      <w:pPr>
                        <w:spacing w:line="240" w:lineRule="auto"/>
                        <w:textDirection w:val="btLr"/>
                      </w:pPr>
                      <w:r>
                        <w:rPr>
                          <w:b/>
                          <w:color w:val="000000"/>
                          <w:sz w:val="20"/>
                        </w:rPr>
                        <w:t>Figure 5</w:t>
                      </w:r>
                      <w:r>
                        <w:rPr>
                          <w:color w:val="000000"/>
                          <w:sz w:val="20"/>
                        </w:rPr>
                        <w:t xml:space="preserve">: </w:t>
                      </w:r>
                      <w:r>
                        <w:rPr>
                          <w:color w:val="000000"/>
                          <w:sz w:val="20"/>
                        </w:rPr>
                        <w:t>MyTherapy application.</w:t>
                      </w:r>
                    </w:p>
                  </w:txbxContent>
                </v:textbox>
                <w10:wrap type="square"/>
              </v:rect>
            </w:pict>
          </mc:Fallback>
        </mc:AlternateContent>
      </w:r>
      <w:r>
        <w:rPr>
          <w:noProof/>
        </w:rPr>
        <mc:AlternateContent>
          <mc:Choice Requires="wps">
            <w:drawing>
              <wp:anchor distT="0" distB="0" distL="114300" distR="114300" simplePos="0" relativeHeight="251665408" behindDoc="0" locked="0" layoutInCell="1" hidden="0" allowOverlap="1" wp14:anchorId="38EE3530" wp14:editId="38EE3531">
                <wp:simplePos x="0" y="0"/>
                <wp:positionH relativeFrom="column">
                  <wp:posOffset>1</wp:posOffset>
                </wp:positionH>
                <wp:positionV relativeFrom="paragraph">
                  <wp:posOffset>140829</wp:posOffset>
                </wp:positionV>
                <wp:extent cx="3028950" cy="552450"/>
                <wp:effectExtent l="0" t="0" r="0" b="0"/>
                <wp:wrapNone/>
                <wp:docPr id="1295096214" name="Rectangle 1295096214"/>
                <wp:cNvGraphicFramePr/>
                <a:graphic xmlns:a="http://schemas.openxmlformats.org/drawingml/2006/main">
                  <a:graphicData uri="http://schemas.microsoft.com/office/word/2010/wordprocessingShape">
                    <wps:wsp>
                      <wps:cNvSpPr/>
                      <wps:spPr>
                        <a:xfrm>
                          <a:off x="3836288" y="3508538"/>
                          <a:ext cx="3019425" cy="542925"/>
                        </a:xfrm>
                        <a:prstGeom prst="rect">
                          <a:avLst/>
                        </a:prstGeom>
                        <a:solidFill>
                          <a:schemeClr val="lt1"/>
                        </a:solidFill>
                        <a:ln>
                          <a:noFill/>
                        </a:ln>
                      </wps:spPr>
                      <wps:txbx>
                        <w:txbxContent>
                          <w:p w14:paraId="38EE3561" w14:textId="77777777" w:rsidR="008F0277" w:rsidRDefault="00FF3E4E">
                            <w:pPr>
                              <w:spacing w:line="240" w:lineRule="auto"/>
                              <w:textDirection w:val="btLr"/>
                            </w:pPr>
                            <w:r>
                              <w:rPr>
                                <w:b/>
                                <w:color w:val="000000"/>
                                <w:sz w:val="20"/>
                              </w:rPr>
                              <w:t>Figure</w:t>
                            </w:r>
                            <w:r>
                              <w:rPr>
                                <w:color w:val="000000"/>
                                <w:sz w:val="20"/>
                              </w:rPr>
                              <w:t xml:space="preserve"> </w:t>
                            </w:r>
                            <w:r>
                              <w:rPr>
                                <w:b/>
                                <w:color w:val="000000"/>
                                <w:sz w:val="20"/>
                              </w:rPr>
                              <w:t>4</w:t>
                            </w:r>
                            <w:r>
                              <w:rPr>
                                <w:color w:val="000000"/>
                                <w:sz w:val="20"/>
                              </w:rPr>
                              <w:t>: medicine notification - user phone.</w:t>
                            </w:r>
                          </w:p>
                          <w:p w14:paraId="38EE3562" w14:textId="77777777" w:rsidR="008F0277" w:rsidRDefault="008F0277">
                            <w:pPr>
                              <w:spacing w:line="240" w:lineRule="auto"/>
                              <w:textDirection w:val="btLr"/>
                            </w:pPr>
                          </w:p>
                          <w:p w14:paraId="38EE3563" w14:textId="77777777" w:rsidR="008F0277" w:rsidRDefault="008F0277">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38EE3530" id="Rectangle 1295096214" o:spid="_x0000_s1029" style="position:absolute;left:0;text-align:left;margin-left:0;margin-top:11.1pt;width:238.5pt;height:4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" fillcolor="white [3201]" stroked="f">
                <v:textbox inset="2.53958mm,1.2694mm,2.53958mm,1.2694mm">
                  <w:txbxContent>
                    <w:p w14:paraId="38EE3561" w14:textId="77777777" w:rsidR="008F0277" w:rsidRDefault="00FF3E4E">
                      <w:pPr>
                        <w:spacing w:line="240" w:lineRule="auto"/>
                        <w:textDirection w:val="btLr"/>
                      </w:pPr>
                      <w:r>
                        <w:rPr>
                          <w:b/>
                          <w:color w:val="000000"/>
                          <w:sz w:val="20"/>
                        </w:rPr>
                        <w:t>Figure</w:t>
                      </w:r>
                      <w:r>
                        <w:rPr>
                          <w:color w:val="000000"/>
                          <w:sz w:val="20"/>
                        </w:rPr>
                        <w:t xml:space="preserve"> </w:t>
                      </w:r>
                      <w:r>
                        <w:rPr>
                          <w:b/>
                          <w:color w:val="000000"/>
                          <w:sz w:val="20"/>
                        </w:rPr>
                        <w:t>4</w:t>
                      </w:r>
                      <w:r>
                        <w:rPr>
                          <w:color w:val="000000"/>
                          <w:sz w:val="20"/>
                        </w:rPr>
                        <w:t>: medicine notification - user phone.</w:t>
                      </w:r>
                    </w:p>
                    <w:p w14:paraId="38EE3562" w14:textId="77777777" w:rsidR="008F0277" w:rsidRDefault="008F0277">
                      <w:pPr>
                        <w:spacing w:line="240" w:lineRule="auto"/>
                        <w:textDirection w:val="btLr"/>
                      </w:pPr>
                    </w:p>
                    <w:p w14:paraId="38EE3563" w14:textId="77777777" w:rsidR="008F0277" w:rsidRDefault="008F0277">
                      <w:pPr>
                        <w:spacing w:line="275" w:lineRule="auto"/>
                        <w:textDirection w:val="btLr"/>
                      </w:pPr>
                    </w:p>
                  </w:txbxContent>
                </v:textbox>
              </v:rect>
            </w:pict>
          </mc:Fallback>
        </mc:AlternateContent>
      </w:r>
    </w:p>
    <w:p w14:paraId="38EE310F" w14:textId="77777777" w:rsidR="008F0277" w:rsidRDefault="008F0277">
      <w:pPr>
        <w:widowControl w:val="0"/>
        <w:spacing w:before="240" w:after="240"/>
        <w:jc w:val="both"/>
        <w:rPr>
          <w:rFonts w:ascii="Times New Roman" w:eastAsia="Times New Roman" w:hAnsi="Times New Roman" w:cs="Times New Roman"/>
          <w:sz w:val="24"/>
          <w:szCs w:val="24"/>
        </w:rPr>
      </w:pPr>
    </w:p>
    <w:p w14:paraId="38EE3110" w14:textId="77777777" w:rsidR="008F0277" w:rsidRDefault="008F0277">
      <w:pPr>
        <w:widowControl w:val="0"/>
        <w:spacing w:before="240" w:after="240"/>
        <w:jc w:val="both"/>
        <w:rPr>
          <w:rFonts w:ascii="Times New Roman" w:eastAsia="Times New Roman" w:hAnsi="Times New Roman" w:cs="Times New Roman"/>
          <w:b/>
          <w:sz w:val="24"/>
          <w:szCs w:val="24"/>
        </w:rPr>
      </w:pPr>
    </w:p>
    <w:p w14:paraId="36236051" w14:textId="77777777" w:rsidR="00C25D95" w:rsidRDefault="00C25D95">
      <w:pPr>
        <w:widowControl w:val="0"/>
        <w:spacing w:before="240" w:after="240"/>
        <w:jc w:val="both"/>
        <w:rPr>
          <w:rFonts w:ascii="Times New Roman" w:eastAsia="Times New Roman" w:hAnsi="Times New Roman" w:cs="Times New Roman"/>
          <w:b/>
          <w:sz w:val="24"/>
          <w:szCs w:val="24"/>
        </w:rPr>
      </w:pPr>
    </w:p>
    <w:p w14:paraId="676AF65E" w14:textId="77777777" w:rsidR="00C25D95" w:rsidRDefault="00C25D95">
      <w:pPr>
        <w:widowControl w:val="0"/>
        <w:spacing w:before="240" w:after="240"/>
        <w:jc w:val="both"/>
        <w:rPr>
          <w:rFonts w:ascii="Times New Roman" w:eastAsia="Times New Roman" w:hAnsi="Times New Roman" w:cs="Times New Roman"/>
          <w:b/>
          <w:sz w:val="24"/>
          <w:szCs w:val="24"/>
        </w:rPr>
      </w:pPr>
    </w:p>
    <w:p w14:paraId="28BE0CB2" w14:textId="77777777" w:rsidR="00C25D95" w:rsidRDefault="00C25D95">
      <w:pPr>
        <w:widowControl w:val="0"/>
        <w:spacing w:before="240" w:after="240"/>
        <w:jc w:val="both"/>
        <w:rPr>
          <w:rFonts w:ascii="Times New Roman" w:eastAsia="Times New Roman" w:hAnsi="Times New Roman" w:cs="Times New Roman"/>
          <w:b/>
          <w:sz w:val="24"/>
          <w:szCs w:val="24"/>
        </w:rPr>
      </w:pPr>
    </w:p>
    <w:p w14:paraId="133485EA" w14:textId="77777777" w:rsidR="00C25D95" w:rsidRDefault="00C25D95">
      <w:pPr>
        <w:widowControl w:val="0"/>
        <w:spacing w:before="240" w:after="240"/>
        <w:jc w:val="both"/>
        <w:rPr>
          <w:rFonts w:ascii="Times New Roman" w:eastAsia="Times New Roman" w:hAnsi="Times New Roman" w:cs="Times New Roman"/>
          <w:b/>
          <w:sz w:val="24"/>
          <w:szCs w:val="24"/>
        </w:rPr>
      </w:pPr>
    </w:p>
    <w:p w14:paraId="282FE586" w14:textId="77777777" w:rsidR="00C25D95" w:rsidRDefault="00C25D95">
      <w:pPr>
        <w:widowControl w:val="0"/>
        <w:spacing w:before="240" w:after="240"/>
        <w:jc w:val="both"/>
        <w:rPr>
          <w:rFonts w:ascii="Times New Roman" w:eastAsia="Times New Roman" w:hAnsi="Times New Roman" w:cs="Times New Roman"/>
          <w:b/>
          <w:sz w:val="24"/>
          <w:szCs w:val="24"/>
        </w:rPr>
      </w:pPr>
    </w:p>
    <w:p w14:paraId="09C7B046" w14:textId="77777777" w:rsidR="00C25D95" w:rsidRDefault="00C25D95">
      <w:pPr>
        <w:widowControl w:val="0"/>
        <w:spacing w:before="240" w:after="240"/>
        <w:jc w:val="both"/>
        <w:rPr>
          <w:rFonts w:ascii="Times New Roman" w:eastAsia="Times New Roman" w:hAnsi="Times New Roman" w:cs="Times New Roman"/>
          <w:b/>
          <w:sz w:val="24"/>
          <w:szCs w:val="24"/>
        </w:rPr>
      </w:pPr>
    </w:p>
    <w:p w14:paraId="38EE3111" w14:textId="7C48A3FA" w:rsidR="008F0277" w:rsidRDefault="00FF3E4E">
      <w:pPr>
        <w:widowControl w:val="0"/>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MyMovesMatter</w:t>
      </w:r>
      <w:proofErr w:type="spellEnd"/>
      <w:r>
        <w:rPr>
          <w:rFonts w:ascii="Times New Roman" w:eastAsia="Times New Roman" w:hAnsi="Times New Roman" w:cs="Times New Roman"/>
          <w:sz w:val="24"/>
          <w:szCs w:val="24"/>
        </w:rPr>
        <w:t xml:space="preserve"> [21] is an app founded by Richell Flanagan, who </w:t>
      </w:r>
      <w:r w:rsidR="00CD0D47">
        <w:rPr>
          <w:rFonts w:ascii="Times New Roman" w:eastAsia="Times New Roman" w:hAnsi="Times New Roman" w:cs="Times New Roman"/>
          <w:sz w:val="24"/>
          <w:szCs w:val="24"/>
        </w:rPr>
        <w:t>has</w:t>
      </w:r>
      <w:r>
        <w:rPr>
          <w:rFonts w:ascii="Times New Roman" w:eastAsia="Times New Roman" w:hAnsi="Times New Roman" w:cs="Times New Roman"/>
          <w:sz w:val="24"/>
          <w:szCs w:val="24"/>
        </w:rPr>
        <w:t xml:space="preserve"> Parkinson's disease. The co-founder observed from personal experience that the public perception of Parkinson's didn't align with reality. In fact, about 40 percent of people worldwide dealing with Parkinson's are women. Women typically face longer diagnosis times compared to men, and there's a lack of clinical guidance on adjusting medications to hormonal fluctuations. The co-founder also noted that women experience more severe side effects from Parkinson's medications than men. These insights were based on research conducted by the app's developers. The app is specifically tailored for women with Parkinson's disease. MyMovesMatter provides insights from patterns that can improve a Parkinson's patient's abilities and allows users to set medication reminders. The app's features include tracking symptoms, medication intake, menstrual cycles, and the ability to add voice notes, text, images, or videos. There's also a screen displaying a summary of all collected data. (see </w:t>
      </w:r>
      <w:r w:rsidR="00771DD6">
        <w:rPr>
          <w:rFonts w:ascii="Times New Roman" w:eastAsia="Times New Roman" w:hAnsi="Times New Roman" w:cs="Times New Roman"/>
          <w:sz w:val="24"/>
          <w:szCs w:val="24"/>
        </w:rPr>
        <w:t>F</w:t>
      </w:r>
      <w:r>
        <w:rPr>
          <w:rFonts w:ascii="Times New Roman" w:eastAsia="Times New Roman" w:hAnsi="Times New Roman" w:cs="Times New Roman"/>
          <w:sz w:val="24"/>
          <w:szCs w:val="24"/>
        </w:rPr>
        <w:t>igures 6, 7 and 8)</w:t>
      </w:r>
    </w:p>
    <w:p w14:paraId="38EE3112" w14:textId="77777777" w:rsidR="008F0277" w:rsidRDefault="008F0277">
      <w:pPr>
        <w:widowControl w:val="0"/>
        <w:spacing w:before="240" w:after="240" w:line="240" w:lineRule="auto"/>
        <w:ind w:left="720"/>
        <w:jc w:val="both"/>
        <w:rPr>
          <w:rFonts w:ascii="Times New Roman" w:eastAsia="Times New Roman" w:hAnsi="Times New Roman" w:cs="Times New Roman"/>
          <w:sz w:val="24"/>
          <w:szCs w:val="24"/>
        </w:rPr>
      </w:pPr>
    </w:p>
    <w:p w14:paraId="38EE3113" w14:textId="77777777" w:rsidR="008F0277" w:rsidRDefault="00FF3E4E">
      <w:pPr>
        <w:widowControl w:val="0"/>
        <w:spacing w:before="240" w:after="240" w:line="240" w:lineRule="auto"/>
        <w:ind w:left="720"/>
        <w:jc w:val="both"/>
        <w:rPr>
          <w:rFonts w:ascii="Times New Roman" w:eastAsia="Times New Roman" w:hAnsi="Times New Roman" w:cs="Times New Roman"/>
          <w:sz w:val="24"/>
          <w:szCs w:val="24"/>
        </w:rPr>
      </w:pPr>
      <w:r>
        <w:rPr>
          <w:noProof/>
        </w:rPr>
        <w:drawing>
          <wp:anchor distT="114300" distB="114300" distL="114300" distR="114300" simplePos="0" relativeHeight="251666432" behindDoc="0" locked="0" layoutInCell="1" hidden="0" allowOverlap="1" wp14:anchorId="38EE3532" wp14:editId="38EE3533">
            <wp:simplePos x="0" y="0"/>
            <wp:positionH relativeFrom="column">
              <wp:posOffset>4762500</wp:posOffset>
            </wp:positionH>
            <wp:positionV relativeFrom="paragraph">
              <wp:posOffset>342900</wp:posOffset>
            </wp:positionV>
            <wp:extent cx="1531014" cy="2934444"/>
            <wp:effectExtent l="0" t="0" r="0" b="0"/>
            <wp:wrapSquare wrapText="bothSides" distT="114300" distB="114300" distL="114300" distR="114300"/>
            <wp:docPr id="12950962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1531014" cy="2934444"/>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38EE3534" wp14:editId="38EE3535">
            <wp:simplePos x="0" y="0"/>
            <wp:positionH relativeFrom="column">
              <wp:posOffset>2152650</wp:posOffset>
            </wp:positionH>
            <wp:positionV relativeFrom="paragraph">
              <wp:posOffset>342900</wp:posOffset>
            </wp:positionV>
            <wp:extent cx="1528763" cy="2980119"/>
            <wp:effectExtent l="0" t="0" r="0" b="0"/>
            <wp:wrapSquare wrapText="bothSides" distT="114300" distB="114300" distL="114300" distR="114300"/>
            <wp:docPr id="12950962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1528763" cy="2980119"/>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14:anchorId="38EE3536" wp14:editId="38EE3537">
            <wp:simplePos x="0" y="0"/>
            <wp:positionH relativeFrom="column">
              <wp:posOffset>-247647</wp:posOffset>
            </wp:positionH>
            <wp:positionV relativeFrom="paragraph">
              <wp:posOffset>342900</wp:posOffset>
            </wp:positionV>
            <wp:extent cx="1540401" cy="3009156"/>
            <wp:effectExtent l="0" t="0" r="0" b="0"/>
            <wp:wrapSquare wrapText="bothSides" distT="114300" distB="114300" distL="114300" distR="114300"/>
            <wp:docPr id="12950962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1540401" cy="3009156"/>
                    </a:xfrm>
                    <a:prstGeom prst="rect">
                      <a:avLst/>
                    </a:prstGeom>
                    <a:ln/>
                  </pic:spPr>
                </pic:pic>
              </a:graphicData>
            </a:graphic>
          </wp:anchor>
        </w:drawing>
      </w:r>
    </w:p>
    <w:p w14:paraId="38EE3114" w14:textId="77777777" w:rsidR="008F0277" w:rsidRDefault="008F0277">
      <w:pPr>
        <w:widowControl w:val="0"/>
        <w:spacing w:before="240" w:after="240" w:line="240" w:lineRule="auto"/>
        <w:ind w:left="720"/>
        <w:jc w:val="both"/>
        <w:rPr>
          <w:rFonts w:ascii="Times New Roman" w:eastAsia="Times New Roman" w:hAnsi="Times New Roman" w:cs="Times New Roman"/>
          <w:sz w:val="24"/>
          <w:szCs w:val="24"/>
        </w:rPr>
      </w:pPr>
    </w:p>
    <w:p w14:paraId="38EE3115" w14:textId="77777777" w:rsidR="008F0277" w:rsidRDefault="008F0277">
      <w:pPr>
        <w:widowControl w:val="0"/>
        <w:spacing w:before="240" w:after="240" w:line="240" w:lineRule="auto"/>
        <w:ind w:left="720"/>
        <w:jc w:val="both"/>
        <w:rPr>
          <w:rFonts w:ascii="Times New Roman" w:eastAsia="Times New Roman" w:hAnsi="Times New Roman" w:cs="Times New Roman"/>
          <w:sz w:val="24"/>
          <w:szCs w:val="24"/>
        </w:rPr>
      </w:pPr>
    </w:p>
    <w:p w14:paraId="38EE3116" w14:textId="77777777" w:rsidR="008F0277" w:rsidRDefault="008F0277">
      <w:pPr>
        <w:widowControl w:val="0"/>
        <w:spacing w:before="240" w:after="240" w:line="240" w:lineRule="auto"/>
        <w:ind w:left="720"/>
        <w:jc w:val="both"/>
        <w:rPr>
          <w:rFonts w:ascii="Times New Roman" w:eastAsia="Times New Roman" w:hAnsi="Times New Roman" w:cs="Times New Roman"/>
          <w:sz w:val="24"/>
          <w:szCs w:val="24"/>
        </w:rPr>
      </w:pPr>
    </w:p>
    <w:p w14:paraId="38EE3117" w14:textId="77777777" w:rsidR="008F0277" w:rsidRDefault="008F0277">
      <w:pPr>
        <w:widowControl w:val="0"/>
        <w:spacing w:before="240" w:after="240" w:line="240" w:lineRule="auto"/>
        <w:jc w:val="both"/>
        <w:rPr>
          <w:rFonts w:ascii="Times New Roman" w:eastAsia="Times New Roman" w:hAnsi="Times New Roman" w:cs="Times New Roman"/>
          <w:sz w:val="24"/>
          <w:szCs w:val="24"/>
        </w:rPr>
      </w:pPr>
    </w:p>
    <w:p w14:paraId="38EE3118" w14:textId="77777777" w:rsidR="008F0277" w:rsidRDefault="008F0277">
      <w:pPr>
        <w:widowControl w:val="0"/>
        <w:spacing w:before="240" w:after="240" w:line="240" w:lineRule="auto"/>
        <w:jc w:val="both"/>
        <w:rPr>
          <w:rFonts w:ascii="Times New Roman" w:eastAsia="Times New Roman" w:hAnsi="Times New Roman" w:cs="Times New Roman"/>
          <w:sz w:val="24"/>
          <w:szCs w:val="24"/>
        </w:rPr>
      </w:pPr>
    </w:p>
    <w:p w14:paraId="38EE3119" w14:textId="77777777" w:rsidR="008F0277" w:rsidRDefault="008F0277">
      <w:pPr>
        <w:widowControl w:val="0"/>
        <w:spacing w:before="240" w:after="240" w:line="240" w:lineRule="auto"/>
        <w:jc w:val="both"/>
        <w:rPr>
          <w:rFonts w:ascii="Times New Roman" w:eastAsia="Times New Roman" w:hAnsi="Times New Roman" w:cs="Times New Roman"/>
          <w:sz w:val="24"/>
          <w:szCs w:val="24"/>
        </w:rPr>
      </w:pPr>
    </w:p>
    <w:p w14:paraId="38EE311A" w14:textId="77777777" w:rsidR="008F0277" w:rsidRDefault="008F0277">
      <w:pPr>
        <w:widowControl w:val="0"/>
        <w:spacing w:before="240" w:after="240" w:line="240" w:lineRule="auto"/>
        <w:jc w:val="both"/>
        <w:rPr>
          <w:rFonts w:ascii="Times New Roman" w:eastAsia="Times New Roman" w:hAnsi="Times New Roman" w:cs="Times New Roman"/>
          <w:sz w:val="24"/>
          <w:szCs w:val="24"/>
        </w:rPr>
      </w:pPr>
    </w:p>
    <w:p w14:paraId="38EE311B" w14:textId="77777777" w:rsidR="008F0277" w:rsidRDefault="008F0277">
      <w:pPr>
        <w:widowControl w:val="0"/>
        <w:spacing w:before="240" w:after="240" w:line="240" w:lineRule="auto"/>
        <w:jc w:val="both"/>
        <w:rPr>
          <w:rFonts w:ascii="Times New Roman" w:eastAsia="Times New Roman" w:hAnsi="Times New Roman" w:cs="Times New Roman"/>
          <w:sz w:val="24"/>
          <w:szCs w:val="24"/>
        </w:rPr>
      </w:pPr>
    </w:p>
    <w:p w14:paraId="38EE311C"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noProof/>
        </w:rPr>
        <mc:AlternateContent>
          <mc:Choice Requires="wps">
            <w:drawing>
              <wp:anchor distT="0" distB="0" distL="0" distR="0" simplePos="0" relativeHeight="251669504" behindDoc="0" locked="0" layoutInCell="1" hidden="0" allowOverlap="1" wp14:anchorId="38EE3538" wp14:editId="38EE3539">
                <wp:simplePos x="0" y="0"/>
                <wp:positionH relativeFrom="column">
                  <wp:posOffset>2159000</wp:posOffset>
                </wp:positionH>
                <wp:positionV relativeFrom="paragraph">
                  <wp:posOffset>330200</wp:posOffset>
                </wp:positionV>
                <wp:extent cx="2114550" cy="429895"/>
                <wp:effectExtent l="0" t="0" r="0" b="0"/>
                <wp:wrapSquare wrapText="bothSides" distT="0" distB="0" distL="0" distR="0"/>
                <wp:docPr id="1295096213" name="Rectangle 1295096213"/>
                <wp:cNvGraphicFramePr/>
                <a:graphic xmlns:a="http://schemas.openxmlformats.org/drawingml/2006/main">
                  <a:graphicData uri="http://schemas.microsoft.com/office/word/2010/wordprocessingShape">
                    <wps:wsp>
                      <wps:cNvSpPr/>
                      <wps:spPr>
                        <a:xfrm>
                          <a:off x="4293488" y="3569815"/>
                          <a:ext cx="2105025" cy="420370"/>
                        </a:xfrm>
                        <a:prstGeom prst="rect">
                          <a:avLst/>
                        </a:prstGeom>
                        <a:noFill/>
                        <a:ln>
                          <a:noFill/>
                        </a:ln>
                      </wps:spPr>
                      <wps:txbx>
                        <w:txbxContent>
                          <w:p w14:paraId="38EE3564" w14:textId="77777777" w:rsidR="008F0277" w:rsidRDefault="00FF3E4E">
                            <w:pPr>
                              <w:spacing w:line="240" w:lineRule="auto"/>
                              <w:textDirection w:val="btLr"/>
                            </w:pPr>
                            <w:r>
                              <w:rPr>
                                <w:b/>
                                <w:color w:val="000000"/>
                                <w:sz w:val="20"/>
                              </w:rPr>
                              <w:t>Figure 7:</w:t>
                            </w:r>
                            <w:r>
                              <w:rPr>
                                <w:color w:val="000000"/>
                                <w:sz w:val="20"/>
                              </w:rPr>
                              <w:t xml:space="preserve"> view summary screen.</w:t>
                            </w:r>
                          </w:p>
                        </w:txbxContent>
                      </wps:txbx>
                      <wps:bodyPr spcFirstLastPara="1" wrap="square" lIns="91425" tIns="91425" rIns="91425" bIns="91425" anchor="t" anchorCtr="0">
                        <a:noAutofit/>
                      </wps:bodyPr>
                    </wps:wsp>
                  </a:graphicData>
                </a:graphic>
              </wp:anchor>
            </w:drawing>
          </mc:Choice>
          <mc:Fallback>
            <w:pict>
              <v:rect w14:anchorId="38EE3538" id="Rectangle 1295096213" o:spid="_x0000_s1030" style="position:absolute;left:0;text-align:left;margin-left:170pt;margin-top:26pt;width:166.5pt;height:33.85pt;z-index:2516695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" filled="f" stroked="f">
                <v:textbox inset="2.53958mm,2.53958mm,2.53958mm,2.53958mm">
                  <w:txbxContent>
                    <w:p w14:paraId="38EE3564" w14:textId="77777777" w:rsidR="008F0277" w:rsidRDefault="00FF3E4E">
                      <w:pPr>
                        <w:spacing w:line="240" w:lineRule="auto"/>
                        <w:textDirection w:val="btLr"/>
                      </w:pPr>
                      <w:r>
                        <w:rPr>
                          <w:b/>
                          <w:color w:val="000000"/>
                          <w:sz w:val="20"/>
                        </w:rPr>
                        <w:t>Figure 7:</w:t>
                      </w:r>
                      <w:r>
                        <w:rPr>
                          <w:color w:val="000000"/>
                          <w:sz w:val="20"/>
                        </w:rPr>
                        <w:t xml:space="preserve"> view summary screen.</w:t>
                      </w:r>
                    </w:p>
                  </w:txbxContent>
                </v:textbox>
                <w10:wrap type="square"/>
              </v:rect>
            </w:pict>
          </mc:Fallback>
        </mc:AlternateContent>
      </w:r>
    </w:p>
    <w:p w14:paraId="38EE311D"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noProof/>
        </w:rPr>
        <mc:AlternateContent>
          <mc:Choice Requires="wps">
            <w:drawing>
              <wp:anchor distT="0" distB="0" distL="0" distR="0" simplePos="0" relativeHeight="251670528" behindDoc="0" locked="0" layoutInCell="1" hidden="0" allowOverlap="1" wp14:anchorId="38EE353A" wp14:editId="38EE353B">
                <wp:simplePos x="0" y="0"/>
                <wp:positionH relativeFrom="column">
                  <wp:posOffset>4276725</wp:posOffset>
                </wp:positionH>
                <wp:positionV relativeFrom="paragraph">
                  <wp:posOffset>5730</wp:posOffset>
                </wp:positionV>
                <wp:extent cx="2503805" cy="667385"/>
                <wp:effectExtent l="0" t="0" r="0" b="0"/>
                <wp:wrapSquare wrapText="bothSides" distT="0" distB="0" distL="0" distR="0"/>
                <wp:docPr id="1295096212" name="Rectangle 1295096212"/>
                <wp:cNvGraphicFramePr/>
                <a:graphic xmlns:a="http://schemas.openxmlformats.org/drawingml/2006/main">
                  <a:graphicData uri="http://schemas.microsoft.com/office/word/2010/wordprocessingShape">
                    <wps:wsp>
                      <wps:cNvSpPr/>
                      <wps:spPr>
                        <a:xfrm>
                          <a:off x="4098860" y="3450816"/>
                          <a:ext cx="2494280" cy="658368"/>
                        </a:xfrm>
                        <a:prstGeom prst="rect">
                          <a:avLst/>
                        </a:prstGeom>
                        <a:noFill/>
                        <a:ln>
                          <a:noFill/>
                        </a:ln>
                      </wps:spPr>
                      <wps:txbx>
                        <w:txbxContent>
                          <w:p w14:paraId="38EE3565" w14:textId="77777777" w:rsidR="008F0277" w:rsidRDefault="00FF3E4E">
                            <w:pPr>
                              <w:spacing w:line="240" w:lineRule="auto"/>
                              <w:textDirection w:val="btLr"/>
                            </w:pPr>
                            <w:r>
                              <w:rPr>
                                <w:b/>
                                <w:color w:val="000000"/>
                                <w:sz w:val="20"/>
                              </w:rPr>
                              <w:t>Figure 8:</w:t>
                            </w:r>
                            <w:r>
                              <w:rPr>
                                <w:color w:val="000000"/>
                                <w:sz w:val="20"/>
                              </w:rPr>
                              <w:t xml:space="preserve"> MyMoveMatter add journal entry - insert event with the option: voice, photo, video and text.</w:t>
                            </w:r>
                          </w:p>
                        </w:txbxContent>
                      </wps:txbx>
                      <wps:bodyPr spcFirstLastPara="1" wrap="square" lIns="91425" tIns="91425" rIns="91425" bIns="91425" anchor="t" anchorCtr="0">
                        <a:noAutofit/>
                      </wps:bodyPr>
                    </wps:wsp>
                  </a:graphicData>
                </a:graphic>
              </wp:anchor>
            </w:drawing>
          </mc:Choice>
          <mc:Fallback>
            <w:pict>
              <v:rect w14:anchorId="38EE353A" id="Rectangle 1295096212" o:spid="_x0000_s1031" style="position:absolute;left:0;text-align:left;margin-left:336.75pt;margin-top:.45pt;width:197.15pt;height:52.55pt;z-index:251670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" filled="f" stroked="f">
                <v:textbox inset="2.53958mm,2.53958mm,2.53958mm,2.53958mm">
                  <w:txbxContent>
                    <w:p w14:paraId="38EE3565" w14:textId="77777777" w:rsidR="008F0277" w:rsidRDefault="00FF3E4E">
                      <w:pPr>
                        <w:spacing w:line="240" w:lineRule="auto"/>
                        <w:textDirection w:val="btLr"/>
                      </w:pPr>
                      <w:r>
                        <w:rPr>
                          <w:b/>
                          <w:color w:val="000000"/>
                          <w:sz w:val="20"/>
                        </w:rPr>
                        <w:t>Figure 8:</w:t>
                      </w:r>
                      <w:r>
                        <w:rPr>
                          <w:color w:val="000000"/>
                          <w:sz w:val="20"/>
                        </w:rPr>
                        <w:t xml:space="preserve"> </w:t>
                      </w:r>
                      <w:r>
                        <w:rPr>
                          <w:color w:val="000000"/>
                          <w:sz w:val="20"/>
                        </w:rPr>
                        <w:t>MyMoveMatter add journal entry - insert event with the option: voice, photo, video and text.</w:t>
                      </w:r>
                    </w:p>
                  </w:txbxContent>
                </v:textbox>
                <w10:wrap type="square"/>
              </v:rect>
            </w:pict>
          </mc:Fallback>
        </mc:AlternateContent>
      </w:r>
      <w:r>
        <w:rPr>
          <w:noProof/>
        </w:rPr>
        <mc:AlternateContent>
          <mc:Choice Requires="wps">
            <w:drawing>
              <wp:anchor distT="0" distB="0" distL="0" distR="0" simplePos="0" relativeHeight="251671552" behindDoc="0" locked="0" layoutInCell="1" hidden="0" allowOverlap="1" wp14:anchorId="38EE353C" wp14:editId="38EE353D">
                <wp:simplePos x="0" y="0"/>
                <wp:positionH relativeFrom="column">
                  <wp:posOffset>-485774</wp:posOffset>
                </wp:positionH>
                <wp:positionV relativeFrom="paragraph">
                  <wp:posOffset>149</wp:posOffset>
                </wp:positionV>
                <wp:extent cx="2416175" cy="363220"/>
                <wp:effectExtent l="0" t="0" r="0" b="0"/>
                <wp:wrapSquare wrapText="bothSides" distT="0" distB="0" distL="0" distR="0"/>
                <wp:docPr id="1295096216" name="Rectangle 1295096216"/>
                <wp:cNvGraphicFramePr/>
                <a:graphic xmlns:a="http://schemas.openxmlformats.org/drawingml/2006/main">
                  <a:graphicData uri="http://schemas.microsoft.com/office/word/2010/wordprocessingShape">
                    <wps:wsp>
                      <wps:cNvSpPr/>
                      <wps:spPr>
                        <a:xfrm>
                          <a:off x="4142675" y="3603153"/>
                          <a:ext cx="2406650" cy="353695"/>
                        </a:xfrm>
                        <a:prstGeom prst="rect">
                          <a:avLst/>
                        </a:prstGeom>
                        <a:noFill/>
                        <a:ln>
                          <a:noFill/>
                        </a:ln>
                      </wps:spPr>
                      <wps:txbx>
                        <w:txbxContent>
                          <w:p w14:paraId="38EE3566" w14:textId="77777777" w:rsidR="008F0277" w:rsidRDefault="00FF3E4E">
                            <w:pPr>
                              <w:spacing w:line="240" w:lineRule="auto"/>
                              <w:textDirection w:val="btLr"/>
                            </w:pPr>
                            <w:r>
                              <w:rPr>
                                <w:b/>
                                <w:color w:val="000000"/>
                                <w:sz w:val="20"/>
                              </w:rPr>
                              <w:t>Figure 6:</w:t>
                            </w:r>
                            <w:r>
                              <w:rPr>
                                <w:color w:val="000000"/>
                                <w:sz w:val="20"/>
                              </w:rPr>
                              <w:t xml:space="preserve"> MyMoveMetter main screen.</w:t>
                            </w:r>
                          </w:p>
                        </w:txbxContent>
                      </wps:txbx>
                      <wps:bodyPr spcFirstLastPara="1" wrap="square" lIns="91425" tIns="91425" rIns="91425" bIns="91425" anchor="t" anchorCtr="0">
                        <a:noAutofit/>
                      </wps:bodyPr>
                    </wps:wsp>
                  </a:graphicData>
                </a:graphic>
              </wp:anchor>
            </w:drawing>
          </mc:Choice>
          <mc:Fallback>
            <w:pict>
              <v:rect w14:anchorId="38EE353C" id="Rectangle 1295096216" o:spid="_x0000_s1032" style="position:absolute;left:0;text-align:left;margin-left:-38.25pt;margin-top:0;width:190.25pt;height:28.6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" filled="f" stroked="f">
                <v:textbox inset="2.53958mm,2.53958mm,2.53958mm,2.53958mm">
                  <w:txbxContent>
                    <w:p w14:paraId="38EE3566" w14:textId="77777777" w:rsidR="008F0277" w:rsidRDefault="00FF3E4E">
                      <w:pPr>
                        <w:spacing w:line="240" w:lineRule="auto"/>
                        <w:textDirection w:val="btLr"/>
                      </w:pPr>
                      <w:r>
                        <w:rPr>
                          <w:b/>
                          <w:color w:val="000000"/>
                          <w:sz w:val="20"/>
                        </w:rPr>
                        <w:t>Figure 6:</w:t>
                      </w:r>
                      <w:r>
                        <w:rPr>
                          <w:color w:val="000000"/>
                          <w:sz w:val="20"/>
                        </w:rPr>
                        <w:t xml:space="preserve"> </w:t>
                      </w:r>
                      <w:r>
                        <w:rPr>
                          <w:color w:val="000000"/>
                          <w:sz w:val="20"/>
                        </w:rPr>
                        <w:t>MyMoveMetter main screen.</w:t>
                      </w:r>
                    </w:p>
                  </w:txbxContent>
                </v:textbox>
                <w10:wrap type="square"/>
              </v:rect>
            </w:pict>
          </mc:Fallback>
        </mc:AlternateContent>
      </w:r>
    </w:p>
    <w:p w14:paraId="38EE311E" w14:textId="77777777" w:rsidR="008F0277" w:rsidRDefault="008F0277">
      <w:pPr>
        <w:widowControl w:val="0"/>
        <w:spacing w:before="240" w:after="240" w:line="240" w:lineRule="auto"/>
        <w:jc w:val="both"/>
        <w:rPr>
          <w:rFonts w:ascii="Times New Roman" w:eastAsia="Times New Roman" w:hAnsi="Times New Roman" w:cs="Times New Roman"/>
          <w:sz w:val="24"/>
          <w:szCs w:val="24"/>
        </w:rPr>
      </w:pPr>
    </w:p>
    <w:p w14:paraId="38EE311F"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br w:type="page"/>
      </w:r>
    </w:p>
    <w:p w14:paraId="38EE3120"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summary of the three apps designed for Parkinson's contenders:</w:t>
      </w:r>
    </w:p>
    <w:tbl>
      <w:tblPr>
        <w:tblStyle w:val="aa"/>
        <w:tblW w:w="10455" w:type="dxa"/>
        <w:tblInd w:w="-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4620"/>
        <w:gridCol w:w="4005"/>
      </w:tblGrid>
      <w:tr w:rsidR="008F0277" w14:paraId="38EE3124" w14:textId="77777777">
        <w:tc>
          <w:tcPr>
            <w:tcW w:w="1830" w:type="dxa"/>
            <w:shd w:val="clear" w:color="auto" w:fill="auto"/>
            <w:tcMar>
              <w:top w:w="100" w:type="dxa"/>
              <w:left w:w="100" w:type="dxa"/>
              <w:bottom w:w="100" w:type="dxa"/>
              <w:right w:w="100" w:type="dxa"/>
            </w:tcMar>
          </w:tcPr>
          <w:p w14:paraId="38EE3121" w14:textId="77777777" w:rsidR="008F0277" w:rsidRDefault="008F0277">
            <w:pPr>
              <w:widowControl w:val="0"/>
              <w:spacing w:line="240" w:lineRule="auto"/>
              <w:jc w:val="both"/>
              <w:rPr>
                <w:rFonts w:ascii="Times New Roman" w:eastAsia="Times New Roman" w:hAnsi="Times New Roman" w:cs="Times New Roman"/>
                <w:sz w:val="24"/>
                <w:szCs w:val="24"/>
              </w:rPr>
            </w:pPr>
          </w:p>
        </w:tc>
        <w:tc>
          <w:tcPr>
            <w:tcW w:w="4620" w:type="dxa"/>
            <w:shd w:val="clear" w:color="auto" w:fill="auto"/>
            <w:tcMar>
              <w:top w:w="100" w:type="dxa"/>
              <w:left w:w="100" w:type="dxa"/>
              <w:bottom w:w="100" w:type="dxa"/>
              <w:right w:w="100" w:type="dxa"/>
            </w:tcMar>
          </w:tcPr>
          <w:p w14:paraId="38EE3122" w14:textId="77777777" w:rsidR="008F0277" w:rsidRDefault="00FF3E4E">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Advantages</w:t>
            </w:r>
            <w:r>
              <w:rPr>
                <w:rFonts w:ascii="Roboto" w:eastAsia="Roboto" w:hAnsi="Roboto" w:cs="Roboto"/>
                <w:b/>
                <w:color w:val="202124"/>
                <w:sz w:val="24"/>
                <w:szCs w:val="24"/>
                <w:highlight w:val="white"/>
              </w:rPr>
              <w:t xml:space="preserve"> </w:t>
            </w:r>
          </w:p>
        </w:tc>
        <w:tc>
          <w:tcPr>
            <w:tcW w:w="4005" w:type="dxa"/>
            <w:shd w:val="clear" w:color="auto" w:fill="auto"/>
            <w:tcMar>
              <w:top w:w="100" w:type="dxa"/>
              <w:left w:w="100" w:type="dxa"/>
              <w:bottom w:w="100" w:type="dxa"/>
              <w:right w:w="100" w:type="dxa"/>
            </w:tcMar>
          </w:tcPr>
          <w:p w14:paraId="38EE3123" w14:textId="77777777" w:rsidR="008F0277" w:rsidRDefault="00FF3E4E">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Disadvantages</w:t>
            </w:r>
            <w:r>
              <w:rPr>
                <w:rFonts w:ascii="Roboto" w:eastAsia="Roboto" w:hAnsi="Roboto" w:cs="Roboto"/>
                <w:b/>
                <w:color w:val="202124"/>
                <w:sz w:val="24"/>
                <w:szCs w:val="24"/>
                <w:highlight w:val="white"/>
              </w:rPr>
              <w:t xml:space="preserve"> </w:t>
            </w:r>
          </w:p>
        </w:tc>
      </w:tr>
      <w:tr w:rsidR="008F0277" w14:paraId="38EE3133" w14:textId="77777777">
        <w:trPr>
          <w:trHeight w:val="4367"/>
        </w:trPr>
        <w:tc>
          <w:tcPr>
            <w:tcW w:w="1830" w:type="dxa"/>
            <w:shd w:val="clear" w:color="auto" w:fill="auto"/>
            <w:tcMar>
              <w:top w:w="100" w:type="dxa"/>
              <w:left w:w="100" w:type="dxa"/>
              <w:bottom w:w="100" w:type="dxa"/>
              <w:right w:w="100" w:type="dxa"/>
            </w:tcMar>
          </w:tcPr>
          <w:p w14:paraId="38EE3125" w14:textId="77777777" w:rsidR="008F0277" w:rsidRDefault="00FF3E4E">
            <w:pPr>
              <w:widowControl w:val="0"/>
              <w:spacing w:before="240" w:after="24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StrivePD</w:t>
            </w:r>
            <w:proofErr w:type="spellEnd"/>
            <w:r>
              <w:rPr>
                <w:rFonts w:ascii="Times New Roman" w:eastAsia="Times New Roman" w:hAnsi="Times New Roman" w:cs="Times New Roman"/>
                <w:b/>
                <w:sz w:val="24"/>
                <w:szCs w:val="24"/>
              </w:rPr>
              <w:t xml:space="preserve"> </w:t>
            </w:r>
          </w:p>
        </w:tc>
        <w:tc>
          <w:tcPr>
            <w:tcW w:w="4620" w:type="dxa"/>
            <w:shd w:val="clear" w:color="auto" w:fill="auto"/>
            <w:tcMar>
              <w:top w:w="100" w:type="dxa"/>
              <w:left w:w="100" w:type="dxa"/>
              <w:bottom w:w="100" w:type="dxa"/>
              <w:right w:w="100" w:type="dxa"/>
            </w:tcMar>
          </w:tcPr>
          <w:p w14:paraId="38EE3126"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Allows detailed logging of symptoms.</w:t>
            </w:r>
          </w:p>
          <w:p w14:paraId="38EE3127"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Helps track and remind about medication schedules.</w:t>
            </w:r>
          </w:p>
          <w:p w14:paraId="38EE3128"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Offers visual reports and trends over time.</w:t>
            </w:r>
          </w:p>
          <w:p w14:paraId="38EE3129"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Intuitive and easy to navigate.</w:t>
            </w:r>
          </w:p>
          <w:p w14:paraId="38EE312A" w14:textId="190A8E68"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Collecting data such as tremors and moving with Apple Watch</w:t>
            </w:r>
            <w:r w:rsidR="00C3298B">
              <w:rPr>
                <w:rFonts w:ascii="Times New Roman" w:eastAsia="Times New Roman" w:hAnsi="Times New Roman" w:cs="Times New Roman"/>
                <w:sz w:val="24"/>
                <w:szCs w:val="24"/>
              </w:rPr>
              <w:t xml:space="preserve"> in passive mode</w:t>
            </w:r>
            <w:r>
              <w:rPr>
                <w:rFonts w:ascii="Times New Roman" w:eastAsia="Times New Roman" w:hAnsi="Times New Roman" w:cs="Times New Roman"/>
                <w:sz w:val="24"/>
                <w:szCs w:val="24"/>
              </w:rPr>
              <w:t>.</w:t>
            </w:r>
          </w:p>
          <w:p w14:paraId="38EE312B"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separation between the Parkinson's patient and the clinical users.</w:t>
            </w:r>
          </w:p>
          <w:p w14:paraId="38EE312C"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Gathering all patient indices in easy-to-read graphs on the clinical user web.</w:t>
            </w:r>
          </w:p>
          <w:p w14:paraId="38EE312D"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Logging activity by speaking to Siri (</w:t>
            </w:r>
            <w:r>
              <w:rPr>
                <w:sz w:val="21"/>
                <w:szCs w:val="21"/>
                <w:highlight w:val="white"/>
              </w:rPr>
              <w:t>private digital assistant in Apple products)</w:t>
            </w:r>
            <w:r>
              <w:rPr>
                <w:rFonts w:ascii="Times New Roman" w:eastAsia="Times New Roman" w:hAnsi="Times New Roman" w:cs="Times New Roman"/>
                <w:sz w:val="24"/>
                <w:szCs w:val="24"/>
              </w:rPr>
              <w:t>.</w:t>
            </w:r>
          </w:p>
          <w:p w14:paraId="38EE312E" w14:textId="77777777" w:rsidR="008F0277" w:rsidRDefault="00FF3E4E">
            <w:pPr>
              <w:widowControl w:val="0"/>
              <w:numPr>
                <w:ilvl w:val="0"/>
                <w:numId w:val="4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Reminds and recommends physical activity.</w:t>
            </w:r>
          </w:p>
        </w:tc>
        <w:tc>
          <w:tcPr>
            <w:tcW w:w="4005" w:type="dxa"/>
            <w:shd w:val="clear" w:color="auto" w:fill="auto"/>
            <w:tcMar>
              <w:top w:w="100" w:type="dxa"/>
              <w:left w:w="100" w:type="dxa"/>
              <w:bottom w:w="100" w:type="dxa"/>
              <w:right w:w="100" w:type="dxa"/>
            </w:tcMar>
          </w:tcPr>
          <w:p w14:paraId="38EE312F" w14:textId="77777777" w:rsidR="008F0277" w:rsidRDefault="00FF3E4E">
            <w:pPr>
              <w:widowControl w:val="0"/>
              <w:numPr>
                <w:ilvl w:val="0"/>
                <w:numId w:val="3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integrated with all wearable devices.</w:t>
            </w:r>
          </w:p>
          <w:p w14:paraId="38EE3130" w14:textId="77777777" w:rsidR="008F0277" w:rsidRDefault="00FF3E4E">
            <w:pPr>
              <w:widowControl w:val="0"/>
              <w:numPr>
                <w:ilvl w:val="0"/>
                <w:numId w:val="3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Only usable on iOS devices.</w:t>
            </w:r>
          </w:p>
          <w:p w14:paraId="38EE3131" w14:textId="77777777" w:rsidR="008F0277" w:rsidRDefault="00FF3E4E">
            <w:pPr>
              <w:widowControl w:val="0"/>
              <w:numPr>
                <w:ilvl w:val="0"/>
                <w:numId w:val="3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Only available in the USA.</w:t>
            </w:r>
          </w:p>
          <w:p w14:paraId="38EE3132" w14:textId="77777777" w:rsidR="008F0277" w:rsidRDefault="00FF3E4E">
            <w:pPr>
              <w:widowControl w:val="0"/>
              <w:numPr>
                <w:ilvl w:val="0"/>
                <w:numId w:val="3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option to picture the patient's food.</w:t>
            </w:r>
          </w:p>
        </w:tc>
      </w:tr>
      <w:tr w:rsidR="008F0277" w14:paraId="38EE313D" w14:textId="77777777">
        <w:tc>
          <w:tcPr>
            <w:tcW w:w="1830" w:type="dxa"/>
            <w:shd w:val="clear" w:color="auto" w:fill="auto"/>
            <w:tcMar>
              <w:top w:w="100" w:type="dxa"/>
              <w:left w:w="100" w:type="dxa"/>
              <w:bottom w:w="100" w:type="dxa"/>
              <w:right w:w="100" w:type="dxa"/>
            </w:tcMar>
          </w:tcPr>
          <w:p w14:paraId="38EE3134" w14:textId="77777777" w:rsidR="008F0277" w:rsidRDefault="00FF3E4E">
            <w:pPr>
              <w:widowControl w:val="0"/>
              <w:pBdr>
                <w:top w:val="nil"/>
                <w:left w:val="nil"/>
                <w:bottom w:val="nil"/>
                <w:right w:val="nil"/>
                <w:between w:val="nil"/>
              </w:pBdr>
              <w:spacing w:before="240" w:after="24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MyTherapy</w:t>
            </w:r>
            <w:proofErr w:type="spellEnd"/>
            <w:r>
              <w:rPr>
                <w:rFonts w:ascii="Times New Roman" w:eastAsia="Times New Roman" w:hAnsi="Times New Roman" w:cs="Times New Roman"/>
                <w:b/>
                <w:sz w:val="24"/>
                <w:szCs w:val="24"/>
              </w:rPr>
              <w:t xml:space="preserve"> </w:t>
            </w:r>
          </w:p>
        </w:tc>
        <w:tc>
          <w:tcPr>
            <w:tcW w:w="4620" w:type="dxa"/>
            <w:shd w:val="clear" w:color="auto" w:fill="auto"/>
            <w:tcMar>
              <w:top w:w="100" w:type="dxa"/>
              <w:left w:w="100" w:type="dxa"/>
              <w:bottom w:w="100" w:type="dxa"/>
              <w:right w:w="100" w:type="dxa"/>
            </w:tcMar>
          </w:tcPr>
          <w:p w14:paraId="38EE3135" w14:textId="77777777" w:rsidR="008F0277" w:rsidRDefault="00FF3E4E">
            <w:pPr>
              <w:widowControl w:val="0"/>
              <w:numPr>
                <w:ilvl w:val="0"/>
                <w:numId w:val="6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Remind about medication schedules.</w:t>
            </w:r>
          </w:p>
          <w:p w14:paraId="38EE3136" w14:textId="77777777" w:rsidR="008F0277" w:rsidRDefault="00FF3E4E">
            <w:pPr>
              <w:widowControl w:val="0"/>
              <w:numPr>
                <w:ilvl w:val="0"/>
                <w:numId w:val="6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to all users worldwide and also on IOS and Android mobile operating systems.</w:t>
            </w:r>
          </w:p>
          <w:p w14:paraId="38EE3137" w14:textId="77777777" w:rsidR="008F0277" w:rsidRDefault="00FF3E4E">
            <w:pPr>
              <w:widowControl w:val="0"/>
              <w:numPr>
                <w:ilvl w:val="0"/>
                <w:numId w:val="6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Ensures a patient's medication is taken using notification to approve.</w:t>
            </w:r>
          </w:p>
          <w:p w14:paraId="38EE3138" w14:textId="77777777" w:rsidR="008F0277" w:rsidRDefault="00FF3E4E">
            <w:pPr>
              <w:widowControl w:val="0"/>
              <w:numPr>
                <w:ilvl w:val="0"/>
                <w:numId w:val="6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Logging activity by choosing the correct buttons that describe the activity.</w:t>
            </w:r>
          </w:p>
        </w:tc>
        <w:tc>
          <w:tcPr>
            <w:tcW w:w="4005" w:type="dxa"/>
            <w:shd w:val="clear" w:color="auto" w:fill="auto"/>
            <w:tcMar>
              <w:top w:w="100" w:type="dxa"/>
              <w:left w:w="100" w:type="dxa"/>
              <w:bottom w:w="100" w:type="dxa"/>
              <w:right w:w="100" w:type="dxa"/>
            </w:tcMar>
          </w:tcPr>
          <w:p w14:paraId="38EE3139" w14:textId="77777777" w:rsidR="008F0277" w:rsidRDefault="00FF3E4E">
            <w:pPr>
              <w:widowControl w:val="0"/>
              <w:numPr>
                <w:ilvl w:val="0"/>
                <w:numId w:val="6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a user centered design - need to learn how to work with the app.</w:t>
            </w:r>
          </w:p>
          <w:p w14:paraId="38EE313A" w14:textId="77777777" w:rsidR="008F0277" w:rsidRDefault="00FF3E4E">
            <w:pPr>
              <w:widowControl w:val="0"/>
              <w:numPr>
                <w:ilvl w:val="0"/>
                <w:numId w:val="6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Buttons are small for Parkinson's patients.</w:t>
            </w:r>
          </w:p>
          <w:p w14:paraId="38EE313B" w14:textId="77777777" w:rsidR="008F0277" w:rsidRDefault="00FF3E4E">
            <w:pPr>
              <w:widowControl w:val="0"/>
              <w:numPr>
                <w:ilvl w:val="0"/>
                <w:numId w:val="6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Does not display easy-to-read graphs.</w:t>
            </w:r>
          </w:p>
          <w:p w14:paraId="38EE313C" w14:textId="77777777" w:rsidR="008F0277" w:rsidRDefault="00FF3E4E">
            <w:pPr>
              <w:widowControl w:val="0"/>
              <w:numPr>
                <w:ilvl w:val="0"/>
                <w:numId w:val="62"/>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MyTherapy</w:t>
            </w:r>
            <w:proofErr w:type="spellEnd"/>
            <w:r>
              <w:rPr>
                <w:rFonts w:ascii="Times New Roman" w:eastAsia="Times New Roman" w:hAnsi="Times New Roman" w:cs="Times New Roman"/>
                <w:sz w:val="24"/>
                <w:szCs w:val="24"/>
              </w:rPr>
              <w:t xml:space="preserve"> does not integrate with clinical staff. </w:t>
            </w:r>
          </w:p>
        </w:tc>
      </w:tr>
      <w:tr w:rsidR="008F0277" w14:paraId="38EE314A" w14:textId="77777777">
        <w:tc>
          <w:tcPr>
            <w:tcW w:w="1830" w:type="dxa"/>
            <w:shd w:val="clear" w:color="auto" w:fill="auto"/>
            <w:tcMar>
              <w:top w:w="100" w:type="dxa"/>
              <w:left w:w="100" w:type="dxa"/>
              <w:bottom w:w="100" w:type="dxa"/>
              <w:right w:w="100" w:type="dxa"/>
            </w:tcMar>
          </w:tcPr>
          <w:p w14:paraId="38EE313E" w14:textId="77777777" w:rsidR="008F0277" w:rsidRDefault="00FF3E4E">
            <w:pPr>
              <w:widowControl w:val="0"/>
              <w:spacing w:before="240" w:after="240" w:line="240" w:lineRule="auto"/>
              <w:ind w:right="-17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MyMovesMatter</w:t>
            </w:r>
            <w:r>
              <w:rPr>
                <w:rFonts w:ascii="Times New Roman" w:eastAsia="Times New Roman" w:hAnsi="Times New Roman" w:cs="Times New Roman"/>
                <w:sz w:val="24"/>
                <w:szCs w:val="24"/>
              </w:rPr>
              <w:t xml:space="preserve"> </w:t>
            </w:r>
          </w:p>
        </w:tc>
        <w:tc>
          <w:tcPr>
            <w:tcW w:w="4620" w:type="dxa"/>
            <w:shd w:val="clear" w:color="auto" w:fill="auto"/>
            <w:tcMar>
              <w:top w:w="100" w:type="dxa"/>
              <w:left w:w="100" w:type="dxa"/>
              <w:bottom w:w="100" w:type="dxa"/>
              <w:right w:w="100" w:type="dxa"/>
            </w:tcMar>
          </w:tcPr>
          <w:p w14:paraId="38EE313F" w14:textId="77777777" w:rsidR="008F0277" w:rsidRDefault="00FF3E4E">
            <w:pPr>
              <w:widowControl w:val="0"/>
              <w:numPr>
                <w:ilvl w:val="0"/>
                <w:numId w:val="47"/>
              </w:numP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Entering and reporting events quickly using two buttons.</w:t>
            </w:r>
          </w:p>
          <w:p w14:paraId="38EE3140" w14:textId="77777777" w:rsidR="008F0277" w:rsidRDefault="00FF3E4E">
            <w:pPr>
              <w:widowControl w:val="0"/>
              <w:numPr>
                <w:ilvl w:val="0"/>
                <w:numId w:val="47"/>
              </w:numP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Reporting activity in the “add journal entry” button with a voice message, video, picture and text message. </w:t>
            </w:r>
          </w:p>
          <w:p w14:paraId="38EE3141" w14:textId="77777777" w:rsidR="008F0277" w:rsidRDefault="00FF3E4E">
            <w:pPr>
              <w:widowControl w:val="0"/>
              <w:numPr>
                <w:ilvl w:val="0"/>
                <w:numId w:val="47"/>
              </w:numP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the women, there is an option to track the period.</w:t>
            </w:r>
          </w:p>
          <w:p w14:paraId="38EE3142" w14:textId="77777777" w:rsidR="008F0277" w:rsidRDefault="00FF3E4E">
            <w:pPr>
              <w:widowControl w:val="0"/>
              <w:numPr>
                <w:ilvl w:val="0"/>
                <w:numId w:val="47"/>
              </w:numP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Large buttons.</w:t>
            </w:r>
          </w:p>
          <w:p w14:paraId="38EE3143" w14:textId="77777777" w:rsidR="008F0277" w:rsidRDefault="00FF3E4E">
            <w:pPr>
              <w:widowControl w:val="0"/>
              <w:numPr>
                <w:ilvl w:val="0"/>
                <w:numId w:val="47"/>
              </w:numP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to all users worldwide and also on IOS and Android mobile operating systems.</w:t>
            </w:r>
          </w:p>
          <w:p w14:paraId="38EE3144" w14:textId="77777777" w:rsidR="008F0277" w:rsidRDefault="00FF3E4E">
            <w:pPr>
              <w:widowControl w:val="0"/>
              <w:numPr>
                <w:ilvl w:val="0"/>
                <w:numId w:val="47"/>
              </w:numPr>
              <w:spacing w:line="24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Managing and tracking medicine.</w:t>
            </w:r>
          </w:p>
          <w:p w14:paraId="38EE3145" w14:textId="77777777" w:rsidR="008F0277" w:rsidRDefault="008F0277">
            <w:pPr>
              <w:widowControl w:val="0"/>
              <w:spacing w:line="240" w:lineRule="auto"/>
              <w:ind w:left="425" w:hanging="360"/>
              <w:jc w:val="both"/>
              <w:rPr>
                <w:rFonts w:ascii="Times New Roman" w:eastAsia="Times New Roman" w:hAnsi="Times New Roman" w:cs="Times New Roman"/>
                <w:sz w:val="24"/>
                <w:szCs w:val="24"/>
              </w:rPr>
            </w:pPr>
          </w:p>
        </w:tc>
        <w:tc>
          <w:tcPr>
            <w:tcW w:w="4005" w:type="dxa"/>
            <w:shd w:val="clear" w:color="auto" w:fill="auto"/>
            <w:tcMar>
              <w:top w:w="100" w:type="dxa"/>
              <w:left w:w="100" w:type="dxa"/>
              <w:bottom w:w="100" w:type="dxa"/>
              <w:right w:w="100" w:type="dxa"/>
            </w:tcMar>
          </w:tcPr>
          <w:p w14:paraId="38EE3146" w14:textId="77777777" w:rsidR="008F0277" w:rsidRDefault="00FF3E4E">
            <w:pPr>
              <w:widowControl w:val="0"/>
              <w:numPr>
                <w:ilvl w:val="0"/>
                <w:numId w:val="7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medication tracking feature does not allow for dynamic time settings.</w:t>
            </w:r>
          </w:p>
          <w:p w14:paraId="38EE3147" w14:textId="77777777" w:rsidR="008F0277" w:rsidRDefault="00FF3E4E">
            <w:pPr>
              <w:widowControl w:val="0"/>
              <w:numPr>
                <w:ilvl w:val="0"/>
                <w:numId w:val="7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MyMovesMatter does not include features for managing the diet of Parkinson's patients.</w:t>
            </w:r>
          </w:p>
          <w:p w14:paraId="38EE3148" w14:textId="77777777" w:rsidR="008F0277" w:rsidRDefault="00FF3E4E">
            <w:pPr>
              <w:widowControl w:val="0"/>
              <w:numPr>
                <w:ilvl w:val="0"/>
                <w:numId w:val="7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MyMovesMatter lacks a graphical representation showing the chronological order of the patient's Parkinson's disease events.</w:t>
            </w:r>
          </w:p>
          <w:p w14:paraId="38EE3149" w14:textId="77777777" w:rsidR="008F0277" w:rsidRDefault="00FF3E4E">
            <w:pPr>
              <w:widowControl w:val="0"/>
              <w:numPr>
                <w:ilvl w:val="0"/>
                <w:numId w:val="7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MyMovesMatter does not integrate with clinical staff.</w:t>
            </w:r>
          </w:p>
        </w:tc>
      </w:tr>
    </w:tbl>
    <w:p w14:paraId="38EE314B" w14:textId="77777777" w:rsidR="008F0277" w:rsidRDefault="00FF3E4E">
      <w:pPr>
        <w:widowControl w:val="0"/>
        <w:spacing w:before="240" w:after="240"/>
        <w:jc w:val="both"/>
        <w:rPr>
          <w:rFonts w:ascii="Times New Roman" w:eastAsia="Times New Roman" w:hAnsi="Times New Roman" w:cs="Times New Roman"/>
          <w:sz w:val="36"/>
          <w:szCs w:val="36"/>
          <w:shd w:val="clear" w:color="auto" w:fill="F4CCCC"/>
        </w:rPr>
      </w:pPr>
      <w:r>
        <w:rPr>
          <w:rFonts w:ascii="Times New Roman" w:eastAsia="Times New Roman" w:hAnsi="Times New Roman" w:cs="Times New Roman"/>
          <w:sz w:val="24"/>
          <w:szCs w:val="24"/>
        </w:rPr>
        <w:t xml:space="preserve">By analyzing existing market solutions and incorporating their best features, we seek to create a user-friendly platform that offers a comprehensive and tailored experience. Our goal is to provide </w:t>
      </w:r>
      <w:r>
        <w:rPr>
          <w:rFonts w:ascii="Times New Roman" w:eastAsia="Times New Roman" w:hAnsi="Times New Roman" w:cs="Times New Roman"/>
          <w:sz w:val="24"/>
          <w:szCs w:val="24"/>
        </w:rPr>
        <w:lastRenderedPageBreak/>
        <w:t>enhanced support and accessibility for Parkinson's patients, ultimately improving their quality of life through our CareHub application.</w:t>
      </w:r>
    </w:p>
    <w:p w14:paraId="38EE314C" w14:textId="0D1E1234" w:rsidR="008F0277" w:rsidRDefault="00FF3E4E">
      <w:pPr>
        <w:widowControl w:val="0"/>
        <w:spacing w:before="240" w:after="240" w:line="240" w:lineRule="auto"/>
        <w:jc w:val="both"/>
        <w:rPr>
          <w:rFonts w:ascii="Times New Roman" w:eastAsia="Times New Roman" w:hAnsi="Times New Roman" w:cs="Times New Roman"/>
          <w:color w:val="000000"/>
          <w:sz w:val="36"/>
          <w:szCs w:val="36"/>
        </w:rPr>
      </w:pPr>
      <w:r>
        <w:rPr>
          <w:rFonts w:ascii="Times New Roman" w:eastAsia="Times New Roman" w:hAnsi="Times New Roman" w:cs="Times New Roman"/>
          <w:sz w:val="36"/>
          <w:szCs w:val="36"/>
        </w:rPr>
        <w:t>3</w:t>
      </w:r>
      <w:r>
        <w:rPr>
          <w:rFonts w:ascii="Times New Roman" w:eastAsia="Times New Roman" w:hAnsi="Times New Roman" w:cs="Times New Roman"/>
          <w:color w:val="000000"/>
          <w:sz w:val="36"/>
          <w:szCs w:val="36"/>
        </w:rPr>
        <w:t>.</w:t>
      </w:r>
      <w:r w:rsidR="00771DD6">
        <w:rPr>
          <w:rFonts w:ascii="Times New Roman" w:eastAsia="Times New Roman" w:hAnsi="Times New Roman" w:cs="Times New Roman"/>
          <w:sz w:val="36"/>
          <w:szCs w:val="36"/>
        </w:rPr>
        <w:t>5</w:t>
      </w:r>
      <w:r w:rsidR="00771DD6">
        <w:rPr>
          <w:rFonts w:ascii="Times New Roman" w:eastAsia="Times New Roman" w:hAnsi="Times New Roman" w:cs="Times New Roman"/>
          <w:color w:val="000000"/>
          <w:sz w:val="36"/>
          <w:szCs w:val="36"/>
        </w:rPr>
        <w:t xml:space="preserve"> </w:t>
      </w:r>
      <w:r>
        <w:rPr>
          <w:rFonts w:ascii="Times New Roman" w:eastAsia="Times New Roman" w:hAnsi="Times New Roman" w:cs="Times New Roman"/>
          <w:sz w:val="36"/>
          <w:szCs w:val="36"/>
        </w:rPr>
        <w:t>Summary</w:t>
      </w:r>
    </w:p>
    <w:p w14:paraId="38EE314D" w14:textId="4505F4D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Applications should allow users to customize various settings to their individual needs and preferences, such as adjustments for text size, voice output settings, and visual theme options. Applications should incorporate </w:t>
      </w:r>
      <w:r w:rsidR="007A7EBF">
        <w:rPr>
          <w:rFonts w:ascii="Times New Roman" w:eastAsia="Times New Roman" w:hAnsi="Times New Roman" w:cs="Times New Roman"/>
          <w:sz w:val="24"/>
          <w:szCs w:val="24"/>
        </w:rPr>
        <w:t>accessibility features</w:t>
      </w:r>
      <w:r>
        <w:rPr>
          <w:rFonts w:ascii="Times New Roman" w:eastAsia="Times New Roman" w:hAnsi="Times New Roman" w:cs="Times New Roman"/>
          <w:sz w:val="24"/>
          <w:szCs w:val="24"/>
        </w:rPr>
        <w:t>, such as suggested options or drop downs. They should feature interactive elements, schedule reminders, and notifications to engage with the user. Software should integrate tools for measuring and recording user progress, such as detailed progress logs or achievement markers. Applications should have a straightforward and easily comprehensible interface that Parkinson's patients can use easily. Additionally, the software should operate in the background with minimal user input required, benefiting individuals with Parkinson's disease.</w:t>
      </w:r>
    </w:p>
    <w:p w14:paraId="38EE314E"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14F" w14:textId="77777777" w:rsidR="008F0277" w:rsidRDefault="00FF3E4E">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4. Expected Achievement</w:t>
      </w:r>
    </w:p>
    <w:p w14:paraId="38EE3150" w14:textId="108EAA69"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goal of this project is to develop an extensive, user-friendly smartphone application tailored specifically for individuals with Parkinson's disease (PD). This app aims </w:t>
      </w:r>
      <w:r w:rsidR="0040708F">
        <w:rPr>
          <w:rFonts w:ascii="Times New Roman" w:eastAsia="Times New Roman" w:hAnsi="Times New Roman" w:cs="Times New Roman"/>
          <w:sz w:val="24"/>
          <w:szCs w:val="24"/>
        </w:rPr>
        <w:t>to improve the quality of life for PD patients significantly</w:t>
      </w:r>
      <w:r>
        <w:rPr>
          <w:rFonts w:ascii="Times New Roman" w:eastAsia="Times New Roman" w:hAnsi="Times New Roman" w:cs="Times New Roman"/>
          <w:sz w:val="24"/>
          <w:szCs w:val="24"/>
        </w:rPr>
        <w:t>. Our solution will help patients, relatives, and health staff by providing data and relevant information in real-time. The output will be a detailed value combining patients' daily schedule, nutrition menu, overall feeling during the day, and ON and OFF states. The app will provide an intuitive interface for patients to log and monitor their symptoms over time, including trembling, stiffness, and balance issues. By achieving these goals, the app is expected to empower PD patients with greater control over their condition, improve treatment outcomes, and enhance overall quality of life. It aims to serve as a comprehensive, portable support system that adapts to the individual needs of each user throughout their journey with Parkinson's disease.</w:t>
      </w:r>
    </w:p>
    <w:p w14:paraId="38EE3152" w14:textId="77777777" w:rsidR="008F0277" w:rsidRDefault="008F0277">
      <w:pPr>
        <w:widowControl w:val="0"/>
        <w:spacing w:before="3" w:line="240" w:lineRule="auto"/>
        <w:jc w:val="both"/>
        <w:rPr>
          <w:rFonts w:ascii="Times New Roman" w:eastAsia="Times New Roman" w:hAnsi="Times New Roman" w:cs="Times New Roman"/>
          <w:sz w:val="24"/>
          <w:szCs w:val="24"/>
        </w:rPr>
      </w:pPr>
    </w:p>
    <w:p w14:paraId="38EE3153"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success criterion for our project will be:</w:t>
      </w:r>
    </w:p>
    <w:p w14:paraId="38EE3154" w14:textId="77777777" w:rsidR="008F0277" w:rsidRDefault="00FF3E4E">
      <w:pPr>
        <w:widowControl w:val="0"/>
        <w:numPr>
          <w:ilvl w:val="0"/>
          <w:numId w:val="63"/>
        </w:numPr>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CareHub will enable users to gain valuable insights from aggregated data on Parkinson's patients.</w:t>
      </w:r>
    </w:p>
    <w:p w14:paraId="38EE3155" w14:textId="77777777" w:rsidR="008F0277" w:rsidRDefault="00FF3E4E">
      <w:pPr>
        <w:widowControl w:val="0"/>
        <w:numPr>
          <w:ilvl w:val="0"/>
          <w:numId w:val="6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Parkinson's patients can efficiently input activity data to the CareHub application.</w:t>
      </w:r>
    </w:p>
    <w:p w14:paraId="38EE3156" w14:textId="77777777" w:rsidR="008F0277" w:rsidRDefault="00FF3E4E">
      <w:pPr>
        <w:widowControl w:val="0"/>
        <w:numPr>
          <w:ilvl w:val="0"/>
          <w:numId w:val="6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CareHub will be an application designed to become an essential tool in the daily life of individuals living with Parkinson's disease.</w:t>
      </w:r>
    </w:p>
    <w:p w14:paraId="38EE3157"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8"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9"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A"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B"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C"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D"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5F"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60" w14:textId="77777777" w:rsidR="008F0277" w:rsidRDefault="008F0277">
      <w:pPr>
        <w:widowControl w:val="0"/>
        <w:spacing w:line="240" w:lineRule="auto"/>
        <w:ind w:left="720"/>
        <w:jc w:val="both"/>
        <w:rPr>
          <w:rFonts w:ascii="Times New Roman" w:eastAsia="Times New Roman" w:hAnsi="Times New Roman" w:cs="Times New Roman"/>
          <w:sz w:val="24"/>
          <w:szCs w:val="24"/>
        </w:rPr>
      </w:pPr>
    </w:p>
    <w:p w14:paraId="38EE3161" w14:textId="6A82DA7B" w:rsidR="008F0277" w:rsidRDefault="00FF3E4E">
      <w:pPr>
        <w:widowControl w:val="0"/>
        <w:spacing w:line="240" w:lineRule="auto"/>
        <w:jc w:val="center"/>
        <w:rPr>
          <w:rFonts w:ascii="Times New Roman" w:eastAsia="Times New Roman" w:hAnsi="Times New Roman" w:cs="Times New Roman"/>
          <w:sz w:val="36"/>
          <w:szCs w:val="36"/>
        </w:rPr>
      </w:pPr>
      <w:r>
        <w:br w:type="page"/>
      </w:r>
    </w:p>
    <w:p w14:paraId="38EE3162" w14:textId="77777777" w:rsidR="008F0277" w:rsidRDefault="00FF3E4E">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5. Research and Engineering Process</w:t>
      </w:r>
    </w:p>
    <w:p w14:paraId="38EE3163" w14:textId="77777777" w:rsidR="008F0277" w:rsidRDefault="00FF3E4E">
      <w:pPr>
        <w:widowControl w:val="0"/>
        <w:spacing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5.1 Process</w:t>
      </w:r>
    </w:p>
    <w:p w14:paraId="38EE3164" w14:textId="77777777" w:rsidR="008F0277" w:rsidRDefault="00FF3E4E">
      <w:pPr>
        <w:widowControl w:val="0"/>
        <w:spacing w:line="240" w:lineRule="auto"/>
        <w:ind w:left="1080"/>
        <w:jc w:val="both"/>
      </w:pPr>
      <w:r>
        <w:t xml:space="preserve">     </w:t>
      </w:r>
    </w:p>
    <w:p w14:paraId="38EE3165"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process began with a crucial meeting with Michael Jackont, a Parkinson's patient who approached Braude College with a specific request for specialized software. During this meeting, Michael provided valuable insights into his needs and expectations for the application. He demonstrated his current method of managing his schedule using Google Tasks and presented a simple prototype of his envisioned app screens. This firsthand information from an end-user demonstrates crucial in shaping our understanding of the practical requirements.</w:t>
      </w:r>
    </w:p>
    <w:p w14:paraId="38EE3166"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Recognizing the multifaceted nature of Parkinson's care, we extended our research to include key individuals in Michael's support network. We met with: </w:t>
      </w:r>
    </w:p>
    <w:p w14:paraId="38EE3167" w14:textId="77777777" w:rsidR="008F0277" w:rsidRDefault="00FF3E4E">
      <w:pPr>
        <w:widowControl w:val="0"/>
        <w:numPr>
          <w:ilvl w:val="0"/>
          <w:numId w:val="56"/>
        </w:numPr>
        <w:pBdr>
          <w:top w:val="nil"/>
          <w:left w:val="nil"/>
          <w:bottom w:val="nil"/>
          <w:right w:val="nil"/>
          <w:between w:val="nil"/>
        </w:pBdr>
        <w:spacing w:before="3"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Shimi, Michael's table-tennis trainer, expressed a need to assess Michael's condition before each training session to tailor the exercises appropriately. </w:t>
      </w:r>
    </w:p>
    <w:p w14:paraId="38EE3168" w14:textId="77777777" w:rsidR="008F0277" w:rsidRDefault="00FF3E4E">
      <w:pPr>
        <w:widowControl w:val="0"/>
        <w:numPr>
          <w:ilvl w:val="0"/>
          <w:numId w:val="56"/>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Dana, Michael's nutritionist, highlighted the importance of tracking his diet, digestion, and overall well-being to provide targeted nutritional advice. </w:t>
      </w:r>
    </w:p>
    <w:p w14:paraId="38EE3169" w14:textId="4C2C2A80" w:rsidR="008F0277" w:rsidRDefault="00FF3E4E">
      <w:pPr>
        <w:widowControl w:val="0"/>
        <w:numPr>
          <w:ilvl w:val="0"/>
          <w:numId w:val="56"/>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Rachel, Michael's therapist, emphasized the need to monitor muscle sensitivity and condition </w:t>
      </w:r>
      <w:r w:rsidR="00B6543E">
        <w:rPr>
          <w:rFonts w:ascii="Times New Roman" w:eastAsia="Times New Roman" w:hAnsi="Times New Roman" w:cs="Times New Roman"/>
          <w:color w:val="000000"/>
          <w:sz w:val="24"/>
          <w:szCs w:val="24"/>
        </w:rPr>
        <w:t>to manage the disease progression effectively</w:t>
      </w:r>
      <w:r>
        <w:rPr>
          <w:rFonts w:ascii="Times New Roman" w:eastAsia="Times New Roman" w:hAnsi="Times New Roman" w:cs="Times New Roman"/>
          <w:color w:val="000000"/>
          <w:sz w:val="24"/>
          <w:szCs w:val="24"/>
        </w:rPr>
        <w:t>.</w:t>
      </w:r>
    </w:p>
    <w:p w14:paraId="38EE316A"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meetings with Michael and his care team provided us with an extensive understanding of the diverse needs that our application must address. By gathering this important and necessary information, we are now well-positioned to develop an application that will truly suit the needs of Parkinson's patients, offering a tool that supports both the individuals living with the condition and their care providers.</w:t>
      </w:r>
    </w:p>
    <w:p w14:paraId="38EE316B"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used a user-centered design (UCD) approach, focusing on real-world needs and experiences, to set a strong foundation for developing an application that can make a meaningful difference in the lives of those managing Parkinson's disease.</w:t>
      </w:r>
      <w:r>
        <w:rPr>
          <w:rFonts w:ascii="Times New Roman" w:eastAsia="Times New Roman" w:hAnsi="Times New Roman" w:cs="Times New Roman"/>
          <w:sz w:val="36"/>
          <w:szCs w:val="36"/>
        </w:rPr>
        <w:t xml:space="preserve"> </w:t>
      </w:r>
      <w:r>
        <w:rPr>
          <w:rFonts w:ascii="Times New Roman" w:eastAsia="Times New Roman" w:hAnsi="Times New Roman" w:cs="Times New Roman"/>
          <w:sz w:val="24"/>
          <w:szCs w:val="24"/>
        </w:rPr>
        <w:t xml:space="preserve">As part of the UCD approach, we used the concept of “persona”, originally introduced by Cooper ‎[1999], for our end-users to gather their requirements:  </w:t>
      </w:r>
    </w:p>
    <w:p w14:paraId="38EE316C" w14:textId="77777777" w:rsidR="008F0277" w:rsidRDefault="008F0277">
      <w:pPr>
        <w:widowControl w:val="0"/>
        <w:bidi/>
        <w:spacing w:before="3" w:line="240" w:lineRule="auto"/>
        <w:jc w:val="both"/>
        <w:rPr>
          <w:rFonts w:ascii="Times New Roman" w:eastAsia="Times New Roman" w:hAnsi="Times New Roman" w:cs="Times New Roman"/>
          <w:sz w:val="24"/>
          <w:szCs w:val="24"/>
        </w:rPr>
      </w:pPr>
    </w:p>
    <w:tbl>
      <w:tblPr>
        <w:tblStyle w:val="ab"/>
        <w:bidiVisual/>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65"/>
        <w:gridCol w:w="1395"/>
      </w:tblGrid>
      <w:tr w:rsidR="008F0277" w14:paraId="38EE316F" w14:textId="77777777">
        <w:trPr>
          <w:trHeight w:val="448"/>
        </w:trPr>
        <w:tc>
          <w:tcPr>
            <w:tcW w:w="7965" w:type="dxa"/>
            <w:shd w:val="clear" w:color="auto" w:fill="auto"/>
            <w:tcMar>
              <w:top w:w="100" w:type="dxa"/>
              <w:left w:w="100" w:type="dxa"/>
              <w:bottom w:w="100" w:type="dxa"/>
              <w:right w:w="100" w:type="dxa"/>
            </w:tcMar>
          </w:tcPr>
          <w:p w14:paraId="38EE316D" w14:textId="77777777" w:rsidR="008F0277" w:rsidRDefault="00FF3E4E">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Michael</w:t>
            </w:r>
          </w:p>
        </w:tc>
        <w:tc>
          <w:tcPr>
            <w:tcW w:w="1395" w:type="dxa"/>
            <w:shd w:val="clear" w:color="auto" w:fill="auto"/>
            <w:tcMar>
              <w:top w:w="100" w:type="dxa"/>
              <w:left w:w="100" w:type="dxa"/>
              <w:bottom w:w="100" w:type="dxa"/>
              <w:right w:w="100" w:type="dxa"/>
            </w:tcMar>
          </w:tcPr>
          <w:p w14:paraId="38EE316E"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r>
      <w:tr w:rsidR="008F0277" w14:paraId="38EE3172" w14:textId="77777777">
        <w:tc>
          <w:tcPr>
            <w:tcW w:w="7965" w:type="dxa"/>
            <w:shd w:val="clear" w:color="auto" w:fill="auto"/>
            <w:tcMar>
              <w:top w:w="100" w:type="dxa"/>
              <w:left w:w="100" w:type="dxa"/>
              <w:bottom w:w="100" w:type="dxa"/>
              <w:right w:w="100" w:type="dxa"/>
            </w:tcMar>
          </w:tcPr>
          <w:p w14:paraId="38EE317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Parkinson's patient</w:t>
            </w:r>
          </w:p>
        </w:tc>
        <w:tc>
          <w:tcPr>
            <w:tcW w:w="1395" w:type="dxa"/>
            <w:shd w:val="clear" w:color="auto" w:fill="auto"/>
            <w:tcMar>
              <w:top w:w="100" w:type="dxa"/>
              <w:left w:w="100" w:type="dxa"/>
              <w:bottom w:w="100" w:type="dxa"/>
              <w:right w:w="100" w:type="dxa"/>
            </w:tcMar>
          </w:tcPr>
          <w:p w14:paraId="38EE3171"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r>
      <w:tr w:rsidR="008F0277" w14:paraId="38EE3175" w14:textId="77777777">
        <w:tc>
          <w:tcPr>
            <w:tcW w:w="7965" w:type="dxa"/>
            <w:shd w:val="clear" w:color="auto" w:fill="auto"/>
            <w:tcMar>
              <w:top w:w="100" w:type="dxa"/>
              <w:left w:w="100" w:type="dxa"/>
              <w:bottom w:w="100" w:type="dxa"/>
              <w:right w:w="100" w:type="dxa"/>
            </w:tcMar>
          </w:tcPr>
          <w:p w14:paraId="38EE317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Michael is an active Parkinson's patient who takes a hands-on approach to managing his condition. He's comfortable with technology and sees its potential to improve his well-being. Michael experiences emotional instability, feeling highs before important events and lows afterward. He manages his stress by staying active and needs to be mindful of his diet.</w:t>
            </w:r>
          </w:p>
        </w:tc>
        <w:tc>
          <w:tcPr>
            <w:tcW w:w="1395" w:type="dxa"/>
            <w:shd w:val="clear" w:color="auto" w:fill="auto"/>
            <w:tcMar>
              <w:top w:w="100" w:type="dxa"/>
              <w:left w:w="100" w:type="dxa"/>
              <w:bottom w:w="100" w:type="dxa"/>
              <w:right w:w="100" w:type="dxa"/>
            </w:tcMar>
          </w:tcPr>
          <w:p w14:paraId="38EE3174"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 description </w:t>
            </w:r>
          </w:p>
        </w:tc>
      </w:tr>
      <w:tr w:rsidR="008F0277" w14:paraId="38EE3178" w14:textId="77777777">
        <w:tc>
          <w:tcPr>
            <w:tcW w:w="7965" w:type="dxa"/>
            <w:shd w:val="clear" w:color="auto" w:fill="auto"/>
            <w:tcMar>
              <w:top w:w="100" w:type="dxa"/>
              <w:left w:w="100" w:type="dxa"/>
              <w:bottom w:w="100" w:type="dxa"/>
              <w:right w:w="100" w:type="dxa"/>
            </w:tcMar>
          </w:tcPr>
          <w:p w14:paraId="38EE317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Michael's primary goal is to improve his overall health and quality of life. He wants to extend the periods when his Parkinson's symptoms are under control ("on" periods) and minimize those when they worsen ("off" periods). Tracking his progress and identifying patterns in his condition is important to him. Maintaining a routine and staying motivated are also components of his daily life.</w:t>
            </w:r>
          </w:p>
        </w:tc>
        <w:tc>
          <w:tcPr>
            <w:tcW w:w="1395" w:type="dxa"/>
            <w:shd w:val="clear" w:color="auto" w:fill="auto"/>
            <w:tcMar>
              <w:top w:w="100" w:type="dxa"/>
              <w:left w:w="100" w:type="dxa"/>
              <w:bottom w:w="100" w:type="dxa"/>
              <w:right w:w="100" w:type="dxa"/>
            </w:tcMar>
          </w:tcPr>
          <w:p w14:paraId="38EE3177"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Goals</w:t>
            </w:r>
          </w:p>
        </w:tc>
      </w:tr>
      <w:tr w:rsidR="008F0277" w14:paraId="38EE3180" w14:textId="77777777">
        <w:tc>
          <w:tcPr>
            <w:tcW w:w="7965" w:type="dxa"/>
            <w:shd w:val="clear" w:color="auto" w:fill="auto"/>
            <w:tcMar>
              <w:top w:w="100" w:type="dxa"/>
              <w:left w:w="100" w:type="dxa"/>
              <w:bottom w:w="100" w:type="dxa"/>
              <w:right w:w="100" w:type="dxa"/>
            </w:tcMar>
          </w:tcPr>
          <w:p w14:paraId="38EE3179" w14:textId="55675EB8" w:rsidR="008F0277" w:rsidRDefault="00FF3E4E">
            <w:pPr>
              <w:widowControl w:val="0"/>
              <w:numPr>
                <w:ilvl w:val="0"/>
                <w:numId w:val="4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application should be user-friendly and minimize the need for manual </w:t>
            </w:r>
            <w:r>
              <w:rPr>
                <w:rFonts w:ascii="Times New Roman" w:eastAsia="Times New Roman" w:hAnsi="Times New Roman" w:cs="Times New Roman"/>
                <w:sz w:val="24"/>
                <w:szCs w:val="24"/>
              </w:rPr>
              <w:lastRenderedPageBreak/>
              <w:t xml:space="preserve">data entry through features like voice commands and </w:t>
            </w:r>
            <w:r w:rsidR="0077558C">
              <w:rPr>
                <w:rFonts w:ascii="Times New Roman" w:eastAsia="Times New Roman" w:hAnsi="Times New Roman" w:cs="Times New Roman"/>
                <w:sz w:val="24"/>
                <w:szCs w:val="24"/>
              </w:rPr>
              <w:t>advanced</w:t>
            </w:r>
            <w:r>
              <w:rPr>
                <w:rFonts w:ascii="Times New Roman" w:eastAsia="Times New Roman" w:hAnsi="Times New Roman" w:cs="Times New Roman"/>
                <w:sz w:val="24"/>
                <w:szCs w:val="24"/>
              </w:rPr>
              <w:t xml:space="preserve"> options. </w:t>
            </w:r>
          </w:p>
          <w:p w14:paraId="38EE317A" w14:textId="79A99A19" w:rsidR="008F0277" w:rsidRDefault="0077558C">
            <w:pPr>
              <w:widowControl w:val="0"/>
              <w:numPr>
                <w:ilvl w:val="0"/>
                <w:numId w:val="4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Reminders </w:t>
            </w:r>
            <w:r w:rsidR="00FF3E4E">
              <w:rPr>
                <w:rFonts w:ascii="Times New Roman" w:eastAsia="Times New Roman" w:hAnsi="Times New Roman" w:cs="Times New Roman"/>
                <w:sz w:val="24"/>
                <w:szCs w:val="24"/>
              </w:rPr>
              <w:t>for medication and food intake that are tailored to his specific needs.</w:t>
            </w:r>
          </w:p>
          <w:p w14:paraId="38EE317B" w14:textId="77777777" w:rsidR="008F0277" w:rsidRDefault="00FF3E4E">
            <w:pPr>
              <w:widowControl w:val="0"/>
              <w:numPr>
                <w:ilvl w:val="0"/>
                <w:numId w:val="4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he wants personalized insights based on collected data, such as how food choices affect his mood or how exercise impacts the effectiveness of his medication.</w:t>
            </w:r>
          </w:p>
          <w:p w14:paraId="38EE317C" w14:textId="77777777" w:rsidR="008F0277" w:rsidRDefault="00FF3E4E">
            <w:pPr>
              <w:widowControl w:val="0"/>
              <w:numPr>
                <w:ilvl w:val="0"/>
                <w:numId w:val="4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visualization tools would be helpful for Michael to see trends and improvements over time. </w:t>
            </w:r>
          </w:p>
          <w:p w14:paraId="38EE317D" w14:textId="77777777" w:rsidR="008F0277" w:rsidRDefault="00FF3E4E">
            <w:pPr>
              <w:widowControl w:val="0"/>
              <w:numPr>
                <w:ilvl w:val="0"/>
                <w:numId w:val="4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Integration with his healthcare team, including a dietician and neurologist. </w:t>
            </w:r>
          </w:p>
          <w:p w14:paraId="38EE317E" w14:textId="77777777" w:rsidR="008F0277" w:rsidRDefault="00FF3E4E">
            <w:pPr>
              <w:widowControl w:val="0"/>
              <w:numPr>
                <w:ilvl w:val="0"/>
                <w:numId w:val="4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should offer communication tools that he can use during "off" periods when his motor and cognitive abilities are limited.</w:t>
            </w:r>
          </w:p>
        </w:tc>
        <w:tc>
          <w:tcPr>
            <w:tcW w:w="1395" w:type="dxa"/>
            <w:shd w:val="clear" w:color="auto" w:fill="auto"/>
            <w:tcMar>
              <w:top w:w="100" w:type="dxa"/>
              <w:left w:w="100" w:type="dxa"/>
              <w:bottom w:w="100" w:type="dxa"/>
              <w:right w:w="100" w:type="dxa"/>
            </w:tcMar>
          </w:tcPr>
          <w:p w14:paraId="38EE317F"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Needs</w:t>
            </w:r>
          </w:p>
        </w:tc>
      </w:tr>
      <w:tr w:rsidR="008F0277" w14:paraId="38EE3183" w14:textId="77777777">
        <w:trPr>
          <w:trHeight w:val="3251"/>
        </w:trPr>
        <w:tc>
          <w:tcPr>
            <w:tcW w:w="7965" w:type="dxa"/>
            <w:shd w:val="clear" w:color="auto" w:fill="auto"/>
            <w:tcMar>
              <w:top w:w="100" w:type="dxa"/>
              <w:left w:w="100" w:type="dxa"/>
              <w:bottom w:w="100" w:type="dxa"/>
              <w:right w:w="100" w:type="dxa"/>
            </w:tcMar>
          </w:tcPr>
          <w:p w14:paraId="38EE3181" w14:textId="420A27C1"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Michael gets up at 7 a.m. in the morning and gets ready for his day. At 8 a.m. CareHub reminds him to prepare his breakfast so that at exactly 8:30 he can eat it according to the </w:t>
            </w:r>
            <w:proofErr w:type="gramStart"/>
            <w:r>
              <w:rPr>
                <w:rFonts w:ascii="Times New Roman" w:eastAsia="Times New Roman" w:hAnsi="Times New Roman" w:cs="Times New Roman"/>
                <w:sz w:val="24"/>
                <w:szCs w:val="24"/>
              </w:rPr>
              <w:t>schedule, and</w:t>
            </w:r>
            <w:proofErr w:type="gramEnd"/>
            <w:r>
              <w:rPr>
                <w:rFonts w:ascii="Times New Roman" w:eastAsia="Times New Roman" w:hAnsi="Times New Roman" w:cs="Times New Roman"/>
                <w:sz w:val="24"/>
                <w:szCs w:val="24"/>
              </w:rPr>
              <w:t xml:space="preserve"> reminds him to take his specific pills and drink water. At 8:30 he gets a reminder to eat breakfast and drink water. CareHub reminds Michael that he practices table tennis at 9 a.m. in the sports hall of the </w:t>
            </w:r>
            <w:proofErr w:type="spellStart"/>
            <w:r>
              <w:rPr>
                <w:rFonts w:ascii="Times New Roman" w:eastAsia="Times New Roman" w:hAnsi="Times New Roman" w:cs="Times New Roman"/>
                <w:sz w:val="24"/>
                <w:szCs w:val="24"/>
              </w:rPr>
              <w:t>Kadoorie</w:t>
            </w:r>
            <w:proofErr w:type="spellEnd"/>
            <w:r>
              <w:rPr>
                <w:rFonts w:ascii="Times New Roman" w:eastAsia="Times New Roman" w:hAnsi="Times New Roman" w:cs="Times New Roman"/>
                <w:sz w:val="24"/>
                <w:szCs w:val="24"/>
              </w:rPr>
              <w:t xml:space="preserve"> school, and in addition</w:t>
            </w:r>
            <w:r w:rsidR="009D582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asks Michael how he feels that day so that Shimi can observe this figure and tailor a workout specifically for him. At 11 a.m. Michael takes a drink break and also eats nuts. Michael comes home from training at 12 p.m. and the app reminds him to prepare his lunch so he can eat right on time. At 1 p.m.</w:t>
            </w:r>
            <w:r w:rsidR="00D82B4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app reminds him to eat lunch and drink water. The app also asks him how he felt during the day and whether he took another pill.</w:t>
            </w:r>
          </w:p>
        </w:tc>
        <w:tc>
          <w:tcPr>
            <w:tcW w:w="1395" w:type="dxa"/>
            <w:shd w:val="clear" w:color="auto" w:fill="auto"/>
            <w:tcMar>
              <w:top w:w="100" w:type="dxa"/>
              <w:left w:w="100" w:type="dxa"/>
              <w:bottom w:w="100" w:type="dxa"/>
              <w:right w:w="100" w:type="dxa"/>
            </w:tcMar>
          </w:tcPr>
          <w:p w14:paraId="38EE3182"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Scenario</w:t>
            </w:r>
          </w:p>
        </w:tc>
      </w:tr>
    </w:tbl>
    <w:p w14:paraId="38EE3184" w14:textId="77777777" w:rsidR="008F0277" w:rsidRDefault="008F0277">
      <w:pPr>
        <w:widowControl w:val="0"/>
        <w:bidi/>
        <w:spacing w:before="3" w:line="240" w:lineRule="auto"/>
        <w:jc w:val="both"/>
        <w:rPr>
          <w:rFonts w:ascii="Times New Roman" w:eastAsia="Times New Roman" w:hAnsi="Times New Roman" w:cs="Times New Roman"/>
          <w:sz w:val="24"/>
          <w:szCs w:val="24"/>
        </w:rPr>
      </w:pPr>
    </w:p>
    <w:p w14:paraId="38EE3185" w14:textId="77777777" w:rsidR="008F0277" w:rsidRDefault="008F0277">
      <w:pPr>
        <w:widowControl w:val="0"/>
        <w:spacing w:before="3" w:line="240" w:lineRule="auto"/>
        <w:jc w:val="both"/>
        <w:rPr>
          <w:rFonts w:ascii="Times New Roman" w:eastAsia="Times New Roman" w:hAnsi="Times New Roman" w:cs="Times New Roman"/>
          <w:sz w:val="24"/>
          <w:szCs w:val="24"/>
        </w:rPr>
      </w:pPr>
    </w:p>
    <w:tbl>
      <w:tblPr>
        <w:tblStyle w:val="ac"/>
        <w:bidiVisual/>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0"/>
        <w:gridCol w:w="1410"/>
      </w:tblGrid>
      <w:tr w:rsidR="008F0277" w14:paraId="38EE3188" w14:textId="77777777">
        <w:tc>
          <w:tcPr>
            <w:tcW w:w="7950" w:type="dxa"/>
            <w:shd w:val="clear" w:color="auto" w:fill="auto"/>
            <w:tcMar>
              <w:top w:w="100" w:type="dxa"/>
              <w:left w:w="100" w:type="dxa"/>
              <w:bottom w:w="100" w:type="dxa"/>
              <w:right w:w="100" w:type="dxa"/>
            </w:tcMar>
          </w:tcPr>
          <w:p w14:paraId="38EE318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Dana</w:t>
            </w:r>
          </w:p>
        </w:tc>
        <w:tc>
          <w:tcPr>
            <w:tcW w:w="1410" w:type="dxa"/>
            <w:shd w:val="clear" w:color="auto" w:fill="auto"/>
            <w:tcMar>
              <w:top w:w="100" w:type="dxa"/>
              <w:left w:w="100" w:type="dxa"/>
              <w:bottom w:w="100" w:type="dxa"/>
              <w:right w:w="100" w:type="dxa"/>
            </w:tcMar>
          </w:tcPr>
          <w:p w14:paraId="38EE3187"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r>
      <w:tr w:rsidR="008F0277" w14:paraId="38EE318B" w14:textId="77777777">
        <w:tc>
          <w:tcPr>
            <w:tcW w:w="7950" w:type="dxa"/>
            <w:shd w:val="clear" w:color="auto" w:fill="auto"/>
            <w:tcMar>
              <w:top w:w="100" w:type="dxa"/>
              <w:left w:w="100" w:type="dxa"/>
              <w:bottom w:w="100" w:type="dxa"/>
              <w:right w:w="100" w:type="dxa"/>
            </w:tcMar>
          </w:tcPr>
          <w:p w14:paraId="38EE318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Michael's dietician</w:t>
            </w:r>
          </w:p>
        </w:tc>
        <w:tc>
          <w:tcPr>
            <w:tcW w:w="1410" w:type="dxa"/>
            <w:shd w:val="clear" w:color="auto" w:fill="auto"/>
            <w:tcMar>
              <w:top w:w="100" w:type="dxa"/>
              <w:left w:w="100" w:type="dxa"/>
              <w:bottom w:w="100" w:type="dxa"/>
              <w:right w:w="100" w:type="dxa"/>
            </w:tcMar>
          </w:tcPr>
          <w:p w14:paraId="38EE318A"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r>
      <w:tr w:rsidR="008F0277" w14:paraId="38EE318E" w14:textId="77777777">
        <w:tc>
          <w:tcPr>
            <w:tcW w:w="7950" w:type="dxa"/>
            <w:shd w:val="clear" w:color="auto" w:fill="auto"/>
            <w:tcMar>
              <w:top w:w="100" w:type="dxa"/>
              <w:left w:w="100" w:type="dxa"/>
              <w:bottom w:w="100" w:type="dxa"/>
              <w:right w:w="100" w:type="dxa"/>
            </w:tcMar>
          </w:tcPr>
          <w:p w14:paraId="38EE318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Dana is a registered dietician who works with Parkinson's patients like Michael. She recognizes the importance of nutrition in managing disease and improving patients' overall well-being. However, she's aware that many Parkinson's patients lack awareness of the impact of food on their condition. Dana is committed to creating a patient-centered approach to nutrition and uses various communication methods to cater to patients with different needs and abilities.</w:t>
            </w:r>
          </w:p>
        </w:tc>
        <w:tc>
          <w:tcPr>
            <w:tcW w:w="1410" w:type="dxa"/>
            <w:shd w:val="clear" w:color="auto" w:fill="auto"/>
            <w:tcMar>
              <w:top w:w="100" w:type="dxa"/>
              <w:left w:w="100" w:type="dxa"/>
              <w:bottom w:w="100" w:type="dxa"/>
              <w:right w:w="100" w:type="dxa"/>
            </w:tcMar>
          </w:tcPr>
          <w:p w14:paraId="38EE318D"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 description </w:t>
            </w:r>
          </w:p>
        </w:tc>
      </w:tr>
      <w:tr w:rsidR="008F0277" w14:paraId="38EE3191" w14:textId="77777777">
        <w:tc>
          <w:tcPr>
            <w:tcW w:w="7950" w:type="dxa"/>
            <w:shd w:val="clear" w:color="auto" w:fill="auto"/>
            <w:tcMar>
              <w:top w:w="100" w:type="dxa"/>
              <w:left w:w="100" w:type="dxa"/>
              <w:bottom w:w="100" w:type="dxa"/>
              <w:right w:w="100" w:type="dxa"/>
            </w:tcMar>
          </w:tcPr>
          <w:p w14:paraId="38EE318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Dana's primary goal is to help patients like Michael understand the connection between nutrition and their Parkinson's symptoms. She aims to create a unified platform that connects all healthcare professionals involved in a patient's care, allowing for a more collaborative approach to managing the disease. Additionally, she wants to encourage consistent use of the application by making it accessible and user-friendly for patients of all ages and backgrounds.</w:t>
            </w:r>
          </w:p>
        </w:tc>
        <w:tc>
          <w:tcPr>
            <w:tcW w:w="1410" w:type="dxa"/>
            <w:shd w:val="clear" w:color="auto" w:fill="auto"/>
            <w:tcMar>
              <w:top w:w="100" w:type="dxa"/>
              <w:left w:w="100" w:type="dxa"/>
              <w:bottom w:w="100" w:type="dxa"/>
              <w:right w:w="100" w:type="dxa"/>
            </w:tcMar>
          </w:tcPr>
          <w:p w14:paraId="38EE3190"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Goals</w:t>
            </w:r>
          </w:p>
        </w:tc>
      </w:tr>
      <w:tr w:rsidR="008F0277" w14:paraId="38EE3197" w14:textId="77777777">
        <w:tc>
          <w:tcPr>
            <w:tcW w:w="7950" w:type="dxa"/>
            <w:shd w:val="clear" w:color="auto" w:fill="auto"/>
            <w:tcMar>
              <w:top w:w="100" w:type="dxa"/>
              <w:left w:w="100" w:type="dxa"/>
              <w:bottom w:w="100" w:type="dxa"/>
              <w:right w:w="100" w:type="dxa"/>
            </w:tcMar>
          </w:tcPr>
          <w:p w14:paraId="38EE3192" w14:textId="1AA3E305" w:rsidR="008F0277" w:rsidRDefault="00FF3E4E">
            <w:pPr>
              <w:widowControl w:val="0"/>
              <w:numPr>
                <w:ilvl w:val="0"/>
                <w:numId w:val="1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 should be easy for patients to use and track their food intake. </w:t>
            </w:r>
          </w:p>
          <w:p w14:paraId="38EE3193" w14:textId="77777777" w:rsidR="008F0277" w:rsidRDefault="00FF3E4E">
            <w:pPr>
              <w:widowControl w:val="0"/>
              <w:numPr>
                <w:ilvl w:val="0"/>
                <w:numId w:val="1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app should analyze food intake and offer personalized recommendations. </w:t>
            </w:r>
          </w:p>
          <w:p w14:paraId="38EE3194" w14:textId="77777777" w:rsidR="008F0277" w:rsidRDefault="00FF3E4E">
            <w:pPr>
              <w:widowControl w:val="0"/>
              <w:numPr>
                <w:ilvl w:val="0"/>
                <w:numId w:val="1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Track guts movements.</w:t>
            </w:r>
          </w:p>
          <w:p w14:paraId="38EE3195" w14:textId="77777777" w:rsidR="008F0277" w:rsidRDefault="00FF3E4E">
            <w:pPr>
              <w:widowControl w:val="0"/>
              <w:numPr>
                <w:ilvl w:val="0"/>
                <w:numId w:val="1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Hunger levels.</w:t>
            </w:r>
          </w:p>
        </w:tc>
        <w:tc>
          <w:tcPr>
            <w:tcW w:w="1410" w:type="dxa"/>
            <w:shd w:val="clear" w:color="auto" w:fill="auto"/>
            <w:tcMar>
              <w:top w:w="100" w:type="dxa"/>
              <w:left w:w="100" w:type="dxa"/>
              <w:bottom w:w="100" w:type="dxa"/>
              <w:right w:w="100" w:type="dxa"/>
            </w:tcMar>
          </w:tcPr>
          <w:p w14:paraId="38EE3196"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Needs</w:t>
            </w:r>
          </w:p>
        </w:tc>
      </w:tr>
      <w:tr w:rsidR="008F0277" w14:paraId="38EE319B" w14:textId="77777777">
        <w:tc>
          <w:tcPr>
            <w:tcW w:w="7950" w:type="dxa"/>
            <w:shd w:val="clear" w:color="auto" w:fill="auto"/>
            <w:tcMar>
              <w:top w:w="100" w:type="dxa"/>
              <w:left w:w="100" w:type="dxa"/>
              <w:bottom w:w="100" w:type="dxa"/>
              <w:right w:w="100" w:type="dxa"/>
            </w:tcMar>
          </w:tcPr>
          <w:p w14:paraId="38EE3198" w14:textId="1C48EA5F"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CareHub app supports Dana, Michael's dietitian, in her weekly nutritional assessment and planning for Michael's Parkinson's management</w:t>
            </w:r>
            <w:r w:rsidR="005B40FE">
              <w:rPr>
                <w:rFonts w:ascii="Times New Roman" w:eastAsia="Times New Roman" w:hAnsi="Times New Roman" w:cs="Times New Roman"/>
                <w:sz w:val="24"/>
                <w:szCs w:val="24"/>
              </w:rPr>
              <w:t>. It allows</w:t>
            </w:r>
            <w:r>
              <w:rPr>
                <w:rFonts w:ascii="Times New Roman" w:eastAsia="Times New Roman" w:hAnsi="Times New Roman" w:cs="Times New Roman"/>
                <w:sz w:val="24"/>
                <w:szCs w:val="24"/>
              </w:rPr>
              <w:t xml:space="preserve"> her to review comprehensive data and provide tailored recommendations during their scheduled appointment.</w:t>
            </w:r>
          </w:p>
          <w:p w14:paraId="38EE3199" w14:textId="692A0FC5"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Tuesday at 2 pm, Dana logs into the CareHub app for her weekly appointment with Michael. She begins by reviewing the past week's nutritional data collected by the app. Dana examines Michael's daily food logs, noting the types and quantities of food consumed and their timing in relation to his medication schedule. Dana analyzes the nutritional values ​​of the food Michael ate throughout the week</w:t>
            </w:r>
            <w:r w:rsidR="00A75A3C">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examines the stools and their quality. She correlates this nutritional data with Michael's logged energy levels and reported "on" and "off" periods. Using </w:t>
            </w:r>
            <w:proofErr w:type="spellStart"/>
            <w:r>
              <w:rPr>
                <w:rFonts w:ascii="Times New Roman" w:eastAsia="Times New Roman" w:hAnsi="Times New Roman" w:cs="Times New Roman"/>
                <w:sz w:val="24"/>
                <w:szCs w:val="24"/>
              </w:rPr>
              <w:t>CareHub's</w:t>
            </w:r>
            <w:proofErr w:type="spellEnd"/>
            <w:r>
              <w:rPr>
                <w:rFonts w:ascii="Times New Roman" w:eastAsia="Times New Roman" w:hAnsi="Times New Roman" w:cs="Times New Roman"/>
                <w:sz w:val="24"/>
                <w:szCs w:val="24"/>
              </w:rPr>
              <w:t xml:space="preserve"> analysis tools, Dana identifies patterns between Michael's diet and his symptom management on CareHub. Based on the collected data review and </w:t>
            </w:r>
            <w:r w:rsidR="00D72DDE">
              <w:rPr>
                <w:rFonts w:ascii="Times New Roman" w:eastAsia="Times New Roman" w:hAnsi="Times New Roman" w:cs="Times New Roman"/>
                <w:sz w:val="24"/>
                <w:szCs w:val="24"/>
              </w:rPr>
              <w:t xml:space="preserve">Michael's </w:t>
            </w:r>
            <w:r>
              <w:rPr>
                <w:rFonts w:ascii="Times New Roman" w:eastAsia="Times New Roman" w:hAnsi="Times New Roman" w:cs="Times New Roman"/>
                <w:sz w:val="24"/>
                <w:szCs w:val="24"/>
              </w:rPr>
              <w:t>feelings, she formulates adjusted dietary recommendations for the coming week.</w:t>
            </w:r>
          </w:p>
        </w:tc>
        <w:tc>
          <w:tcPr>
            <w:tcW w:w="1410" w:type="dxa"/>
            <w:shd w:val="clear" w:color="auto" w:fill="auto"/>
            <w:tcMar>
              <w:top w:w="100" w:type="dxa"/>
              <w:left w:w="100" w:type="dxa"/>
              <w:bottom w:w="100" w:type="dxa"/>
              <w:right w:w="100" w:type="dxa"/>
            </w:tcMar>
          </w:tcPr>
          <w:p w14:paraId="38EE319A"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30"/>
                <w:szCs w:val="30"/>
              </w:rPr>
              <w:t xml:space="preserve">Scenario </w:t>
            </w:r>
          </w:p>
        </w:tc>
      </w:tr>
    </w:tbl>
    <w:p w14:paraId="38EE319C" w14:textId="77777777" w:rsidR="008F0277" w:rsidRDefault="008F0277">
      <w:pPr>
        <w:widowControl w:val="0"/>
        <w:bidi/>
        <w:spacing w:before="3" w:line="240" w:lineRule="auto"/>
        <w:jc w:val="both"/>
        <w:rPr>
          <w:rFonts w:ascii="Times New Roman" w:eastAsia="Times New Roman" w:hAnsi="Times New Roman" w:cs="Times New Roman"/>
          <w:sz w:val="24"/>
          <w:szCs w:val="24"/>
        </w:rPr>
      </w:pPr>
    </w:p>
    <w:p w14:paraId="38EE319D" w14:textId="77777777" w:rsidR="008F0277" w:rsidRDefault="008F0277">
      <w:pPr>
        <w:widowControl w:val="0"/>
        <w:bidi/>
        <w:spacing w:before="3" w:line="240" w:lineRule="auto"/>
        <w:jc w:val="both"/>
        <w:rPr>
          <w:rFonts w:ascii="Times New Roman" w:eastAsia="Times New Roman" w:hAnsi="Times New Roman" w:cs="Times New Roman"/>
          <w:sz w:val="24"/>
          <w:szCs w:val="24"/>
        </w:rPr>
      </w:pPr>
    </w:p>
    <w:tbl>
      <w:tblPr>
        <w:tblStyle w:val="ad"/>
        <w:bidiVisual/>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65"/>
        <w:gridCol w:w="1395"/>
      </w:tblGrid>
      <w:tr w:rsidR="008F0277" w14:paraId="38EE31A0" w14:textId="77777777">
        <w:tc>
          <w:tcPr>
            <w:tcW w:w="7965" w:type="dxa"/>
            <w:shd w:val="clear" w:color="auto" w:fill="auto"/>
            <w:tcMar>
              <w:top w:w="100" w:type="dxa"/>
              <w:left w:w="100" w:type="dxa"/>
              <w:bottom w:w="100" w:type="dxa"/>
              <w:right w:w="100" w:type="dxa"/>
            </w:tcMar>
          </w:tcPr>
          <w:p w14:paraId="38EE319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Shimi</w:t>
            </w:r>
          </w:p>
        </w:tc>
        <w:tc>
          <w:tcPr>
            <w:tcW w:w="1395" w:type="dxa"/>
            <w:shd w:val="clear" w:color="auto" w:fill="auto"/>
            <w:tcMar>
              <w:top w:w="100" w:type="dxa"/>
              <w:left w:w="100" w:type="dxa"/>
              <w:bottom w:w="100" w:type="dxa"/>
              <w:right w:w="100" w:type="dxa"/>
            </w:tcMar>
          </w:tcPr>
          <w:p w14:paraId="38EE319F"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r>
      <w:tr w:rsidR="008F0277" w14:paraId="38EE31A3" w14:textId="77777777">
        <w:trPr>
          <w:trHeight w:val="500"/>
        </w:trPr>
        <w:tc>
          <w:tcPr>
            <w:tcW w:w="7965" w:type="dxa"/>
            <w:shd w:val="clear" w:color="auto" w:fill="auto"/>
            <w:tcMar>
              <w:top w:w="100" w:type="dxa"/>
              <w:left w:w="100" w:type="dxa"/>
              <w:bottom w:w="100" w:type="dxa"/>
              <w:right w:w="100" w:type="dxa"/>
            </w:tcMar>
          </w:tcPr>
          <w:p w14:paraId="38EE31A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Tennis Coach</w:t>
            </w:r>
          </w:p>
        </w:tc>
        <w:tc>
          <w:tcPr>
            <w:tcW w:w="1395" w:type="dxa"/>
            <w:shd w:val="clear" w:color="auto" w:fill="auto"/>
            <w:tcMar>
              <w:top w:w="100" w:type="dxa"/>
              <w:left w:w="100" w:type="dxa"/>
              <w:bottom w:w="100" w:type="dxa"/>
              <w:right w:w="100" w:type="dxa"/>
            </w:tcMar>
          </w:tcPr>
          <w:p w14:paraId="38EE31A2"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r>
      <w:tr w:rsidR="008F0277" w14:paraId="38EE31A6" w14:textId="77777777">
        <w:tc>
          <w:tcPr>
            <w:tcW w:w="7965" w:type="dxa"/>
            <w:shd w:val="clear" w:color="auto" w:fill="auto"/>
            <w:tcMar>
              <w:top w:w="100" w:type="dxa"/>
              <w:left w:w="100" w:type="dxa"/>
              <w:bottom w:w="100" w:type="dxa"/>
              <w:right w:w="100" w:type="dxa"/>
            </w:tcMar>
          </w:tcPr>
          <w:p w14:paraId="38EE31A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Shimi is a dedicated table tennis coach passionate about helping people with Parkinson's disease. At first, he was skeptical about training Parkinson's patients, but he now sees his role as a mission and takes great satisfaction in pushing his trainees and seeing them improve. Through training, Shimi developed the ability to assess a patient's Parkinson's condition based on their movements and how they hold the equipment.</w:t>
            </w:r>
          </w:p>
        </w:tc>
        <w:tc>
          <w:tcPr>
            <w:tcW w:w="1395" w:type="dxa"/>
            <w:shd w:val="clear" w:color="auto" w:fill="auto"/>
            <w:tcMar>
              <w:top w:w="100" w:type="dxa"/>
              <w:left w:w="100" w:type="dxa"/>
              <w:bottom w:w="100" w:type="dxa"/>
              <w:right w:w="100" w:type="dxa"/>
            </w:tcMar>
          </w:tcPr>
          <w:p w14:paraId="38EE31A5"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 description </w:t>
            </w:r>
          </w:p>
        </w:tc>
      </w:tr>
      <w:tr w:rsidR="008F0277" w14:paraId="38EE31A9" w14:textId="77777777">
        <w:tc>
          <w:tcPr>
            <w:tcW w:w="7965" w:type="dxa"/>
            <w:shd w:val="clear" w:color="auto" w:fill="auto"/>
            <w:tcMar>
              <w:top w:w="100" w:type="dxa"/>
              <w:left w:w="100" w:type="dxa"/>
              <w:bottom w:w="100" w:type="dxa"/>
              <w:right w:w="100" w:type="dxa"/>
            </w:tcMar>
          </w:tcPr>
          <w:p w14:paraId="38EE31A7" w14:textId="3EC12522"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Shimi's goals are all centered around empowering his students and improving their quality of life through </w:t>
            </w:r>
            <w:r w:rsidR="00D72DDE">
              <w:rPr>
                <w:rFonts w:ascii="Times New Roman" w:eastAsia="Times New Roman" w:hAnsi="Times New Roman" w:cs="Times New Roman"/>
                <w:sz w:val="24"/>
                <w:szCs w:val="24"/>
              </w:rPr>
              <w:t xml:space="preserve">sports </w:t>
            </w:r>
            <w:r>
              <w:rPr>
                <w:rFonts w:ascii="Times New Roman" w:eastAsia="Times New Roman" w:hAnsi="Times New Roman" w:cs="Times New Roman"/>
                <w:sz w:val="24"/>
                <w:szCs w:val="24"/>
              </w:rPr>
              <w:t xml:space="preserve">training. He wants to help them manage their Parkinson's symptoms and experience an overall improvement in well-being. </w:t>
            </w:r>
          </w:p>
        </w:tc>
        <w:tc>
          <w:tcPr>
            <w:tcW w:w="1395" w:type="dxa"/>
            <w:shd w:val="clear" w:color="auto" w:fill="auto"/>
            <w:tcMar>
              <w:top w:w="100" w:type="dxa"/>
              <w:left w:w="100" w:type="dxa"/>
              <w:bottom w:w="100" w:type="dxa"/>
              <w:right w:w="100" w:type="dxa"/>
            </w:tcMar>
          </w:tcPr>
          <w:p w14:paraId="38EE31A8"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Goals</w:t>
            </w:r>
          </w:p>
        </w:tc>
      </w:tr>
      <w:tr w:rsidR="008F0277" w14:paraId="38EE31AF" w14:textId="77777777">
        <w:tc>
          <w:tcPr>
            <w:tcW w:w="7965" w:type="dxa"/>
            <w:shd w:val="clear" w:color="auto" w:fill="auto"/>
            <w:tcMar>
              <w:top w:w="100" w:type="dxa"/>
              <w:left w:w="100" w:type="dxa"/>
              <w:bottom w:w="100" w:type="dxa"/>
              <w:right w:w="100" w:type="dxa"/>
            </w:tcMar>
          </w:tcPr>
          <w:p w14:paraId="38EE31A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empower his students and personalize their training experience, </w:t>
            </w:r>
          </w:p>
          <w:p w14:paraId="38EE31AB" w14:textId="77777777" w:rsidR="008F0277" w:rsidRDefault="00FF3E4E">
            <w:pPr>
              <w:widowControl w:val="0"/>
              <w:numPr>
                <w:ilvl w:val="3"/>
                <w:numId w:val="32"/>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Shimi needs the application to be a data hub. </w:t>
            </w:r>
          </w:p>
          <w:p w14:paraId="38EE31AC" w14:textId="63A27502" w:rsidR="008F0277" w:rsidRDefault="00FF3E4E">
            <w:pPr>
              <w:widowControl w:val="0"/>
              <w:numPr>
                <w:ilvl w:val="3"/>
                <w:numId w:val="32"/>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w:t>
            </w:r>
            <w:r>
              <w:rPr>
                <w:rFonts w:ascii="Times New Roman" w:eastAsia="Times New Roman" w:hAnsi="Times New Roman" w:cs="Times New Roman"/>
                <w:color w:val="000000"/>
                <w:sz w:val="24"/>
                <w:szCs w:val="24"/>
              </w:rPr>
              <w:t xml:space="preserve"> system should collect and analyze data on </w:t>
            </w:r>
            <w:r w:rsidR="00D72DDE">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sz w:val="24"/>
                <w:szCs w:val="24"/>
              </w:rPr>
              <w:t>trainees' Parkinson's</w:t>
            </w:r>
            <w:r>
              <w:rPr>
                <w:rFonts w:ascii="Times New Roman" w:eastAsia="Times New Roman" w:hAnsi="Times New Roman" w:cs="Times New Roman"/>
                <w:color w:val="000000"/>
                <w:sz w:val="24"/>
                <w:szCs w:val="24"/>
              </w:rPr>
              <w:t xml:space="preserve"> condition and training performance. </w:t>
            </w:r>
          </w:p>
          <w:p w14:paraId="38EE31AD" w14:textId="01B3387F" w:rsidR="008F0277" w:rsidRDefault="00FF3E4E">
            <w:pPr>
              <w:widowControl w:val="0"/>
              <w:numPr>
                <w:ilvl w:val="3"/>
                <w:numId w:val="32"/>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With access to this information (with patient permission), Shimi can tailor training plans, track progress, support consistent exercise routines, and even get insights into potentially disruptive foods in a </w:t>
            </w:r>
            <w:r w:rsidR="00D72DDE">
              <w:rPr>
                <w:rFonts w:ascii="Times New Roman" w:eastAsia="Times New Roman" w:hAnsi="Times New Roman" w:cs="Times New Roman"/>
                <w:color w:val="000000"/>
                <w:sz w:val="24"/>
                <w:szCs w:val="24"/>
              </w:rPr>
              <w:t xml:space="preserve">trainee's </w:t>
            </w:r>
            <w:r>
              <w:rPr>
                <w:rFonts w:ascii="Times New Roman" w:eastAsia="Times New Roman" w:hAnsi="Times New Roman" w:cs="Times New Roman"/>
                <w:color w:val="000000"/>
                <w:sz w:val="24"/>
                <w:szCs w:val="24"/>
              </w:rPr>
              <w:t xml:space="preserve">diet. Ultimately, the application should give Shimi the tools to optimize training and monitor </w:t>
            </w:r>
            <w:r>
              <w:rPr>
                <w:rFonts w:ascii="Times New Roman" w:eastAsia="Times New Roman" w:hAnsi="Times New Roman" w:cs="Times New Roman"/>
                <w:color w:val="000000"/>
                <w:sz w:val="24"/>
                <w:szCs w:val="24"/>
              </w:rPr>
              <w:lastRenderedPageBreak/>
              <w:t xml:space="preserve">the effectiveness of his coaching in improving his </w:t>
            </w:r>
            <w:r>
              <w:rPr>
                <w:rFonts w:ascii="Times New Roman" w:eastAsia="Times New Roman" w:hAnsi="Times New Roman" w:cs="Times New Roman"/>
                <w:sz w:val="24"/>
                <w:szCs w:val="24"/>
              </w:rPr>
              <w:t>trainees' well-being</w:t>
            </w:r>
            <w:r>
              <w:rPr>
                <w:rFonts w:ascii="Times New Roman" w:eastAsia="Times New Roman" w:hAnsi="Times New Roman" w:cs="Times New Roman"/>
                <w:color w:val="000000"/>
                <w:sz w:val="24"/>
                <w:szCs w:val="24"/>
              </w:rPr>
              <w:t>.</w:t>
            </w:r>
          </w:p>
        </w:tc>
        <w:tc>
          <w:tcPr>
            <w:tcW w:w="1395" w:type="dxa"/>
            <w:shd w:val="clear" w:color="auto" w:fill="auto"/>
            <w:tcMar>
              <w:top w:w="100" w:type="dxa"/>
              <w:left w:w="100" w:type="dxa"/>
              <w:bottom w:w="100" w:type="dxa"/>
              <w:right w:w="100" w:type="dxa"/>
            </w:tcMar>
          </w:tcPr>
          <w:p w14:paraId="38EE31AE"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Needs</w:t>
            </w:r>
          </w:p>
        </w:tc>
      </w:tr>
      <w:tr w:rsidR="008F0277" w14:paraId="38EE31B3" w14:textId="77777777">
        <w:tc>
          <w:tcPr>
            <w:tcW w:w="7965" w:type="dxa"/>
            <w:shd w:val="clear" w:color="auto" w:fill="auto"/>
            <w:tcMar>
              <w:top w:w="100" w:type="dxa"/>
              <w:left w:w="100" w:type="dxa"/>
              <w:bottom w:w="100" w:type="dxa"/>
              <w:right w:w="100" w:type="dxa"/>
            </w:tcMar>
          </w:tcPr>
          <w:p w14:paraId="38EE31B0" w14:textId="6B80FE7B"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Shimi, the table tennis coach, wants to know - before the training - Michael's Parkinson's level and p</w:t>
            </w:r>
            <w:r>
              <w:rPr>
                <w:rFonts w:ascii="Times New Roman" w:eastAsia="Times New Roman" w:hAnsi="Times New Roman" w:cs="Times New Roman"/>
                <w:sz w:val="26"/>
                <w:szCs w:val="26"/>
              </w:rPr>
              <w:t>hysical ability level</w:t>
            </w:r>
            <w:r>
              <w:rPr>
                <w:rFonts w:ascii="Times New Roman" w:eastAsia="Times New Roman" w:hAnsi="Times New Roman" w:cs="Times New Roman"/>
                <w:sz w:val="24"/>
                <w:szCs w:val="24"/>
              </w:rPr>
              <w:t xml:space="preserve"> in order to know how to adjust a training session for him that day. The app will alert Shimi about Michael's condition as he entered </w:t>
            </w:r>
            <w:r w:rsidR="00D04101">
              <w:rPr>
                <w:rFonts w:ascii="Times New Roman" w:eastAsia="Times New Roman" w:hAnsi="Times New Roman" w:cs="Times New Roman"/>
                <w:sz w:val="24"/>
                <w:szCs w:val="24"/>
              </w:rPr>
              <w:t xml:space="preserve">the app earlier </w:t>
            </w:r>
            <w:r>
              <w:rPr>
                <w:rFonts w:ascii="Times New Roman" w:eastAsia="Times New Roman" w:hAnsi="Times New Roman" w:cs="Times New Roman"/>
                <w:sz w:val="24"/>
                <w:szCs w:val="24"/>
              </w:rPr>
              <w:t xml:space="preserve">at </w:t>
            </w:r>
            <w:r w:rsidR="00D04101">
              <w:rPr>
                <w:rFonts w:ascii="Times New Roman" w:eastAsia="Times New Roman" w:hAnsi="Times New Roman" w:cs="Times New Roman"/>
                <w:sz w:val="24"/>
                <w:szCs w:val="24"/>
              </w:rPr>
              <w:t>9 am</w:t>
            </w:r>
            <w:r>
              <w:rPr>
                <w:rFonts w:ascii="Times New Roman" w:eastAsia="Times New Roman" w:hAnsi="Times New Roman" w:cs="Times New Roman"/>
                <w:sz w:val="24"/>
                <w:szCs w:val="24"/>
              </w:rPr>
              <w:t>, about half an hour before the start of training.</w:t>
            </w:r>
          </w:p>
          <w:p w14:paraId="38EE31B1" w14:textId="77777777" w:rsidR="008F0277" w:rsidRDefault="008F0277">
            <w:pPr>
              <w:widowControl w:val="0"/>
              <w:spacing w:line="240" w:lineRule="auto"/>
              <w:jc w:val="both"/>
              <w:rPr>
                <w:rFonts w:ascii="Times New Roman" w:eastAsia="Times New Roman" w:hAnsi="Times New Roman" w:cs="Times New Roman"/>
                <w:sz w:val="24"/>
                <w:szCs w:val="24"/>
              </w:rPr>
            </w:pPr>
          </w:p>
        </w:tc>
        <w:tc>
          <w:tcPr>
            <w:tcW w:w="1395" w:type="dxa"/>
            <w:shd w:val="clear" w:color="auto" w:fill="auto"/>
            <w:tcMar>
              <w:top w:w="100" w:type="dxa"/>
              <w:left w:w="100" w:type="dxa"/>
              <w:bottom w:w="100" w:type="dxa"/>
              <w:right w:w="100" w:type="dxa"/>
            </w:tcMar>
          </w:tcPr>
          <w:p w14:paraId="38EE31B2"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Scenario</w:t>
            </w:r>
          </w:p>
        </w:tc>
      </w:tr>
    </w:tbl>
    <w:p w14:paraId="38EE31B4" w14:textId="77777777" w:rsidR="008F0277" w:rsidRDefault="008F0277">
      <w:pPr>
        <w:widowControl w:val="0"/>
        <w:bidi/>
        <w:spacing w:before="3" w:line="240" w:lineRule="auto"/>
        <w:jc w:val="both"/>
        <w:rPr>
          <w:rFonts w:ascii="Times New Roman" w:eastAsia="Times New Roman" w:hAnsi="Times New Roman" w:cs="Times New Roman"/>
          <w:sz w:val="24"/>
          <w:szCs w:val="24"/>
        </w:rPr>
      </w:pPr>
    </w:p>
    <w:p w14:paraId="38EE31B5" w14:textId="77777777" w:rsidR="008F0277" w:rsidRDefault="008F0277">
      <w:pPr>
        <w:widowControl w:val="0"/>
        <w:bidi/>
        <w:spacing w:before="3" w:line="240" w:lineRule="auto"/>
        <w:jc w:val="both"/>
        <w:rPr>
          <w:rFonts w:ascii="Times New Roman" w:eastAsia="Times New Roman" w:hAnsi="Times New Roman" w:cs="Times New Roman"/>
          <w:sz w:val="24"/>
          <w:szCs w:val="24"/>
        </w:rPr>
      </w:pPr>
    </w:p>
    <w:tbl>
      <w:tblPr>
        <w:tblStyle w:val="ae"/>
        <w:bidiVisual/>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65"/>
        <w:gridCol w:w="1395"/>
      </w:tblGrid>
      <w:tr w:rsidR="008F0277" w14:paraId="38EE31B8" w14:textId="77777777">
        <w:tc>
          <w:tcPr>
            <w:tcW w:w="7965" w:type="dxa"/>
            <w:shd w:val="clear" w:color="auto" w:fill="auto"/>
            <w:tcMar>
              <w:top w:w="100" w:type="dxa"/>
              <w:left w:w="100" w:type="dxa"/>
              <w:bottom w:w="100" w:type="dxa"/>
              <w:right w:w="100" w:type="dxa"/>
            </w:tcMar>
          </w:tcPr>
          <w:p w14:paraId="38EE31B6"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Rachel</w:t>
            </w:r>
            <w:r>
              <w:rPr>
                <w:rFonts w:ascii="Times New Roman" w:eastAsia="Times New Roman" w:hAnsi="Times New Roman" w:cs="Times New Roman"/>
                <w:sz w:val="24"/>
                <w:szCs w:val="24"/>
              </w:rPr>
              <w:t xml:space="preserve"> </w:t>
            </w:r>
          </w:p>
        </w:tc>
        <w:tc>
          <w:tcPr>
            <w:tcW w:w="1395" w:type="dxa"/>
            <w:shd w:val="clear" w:color="auto" w:fill="auto"/>
            <w:tcMar>
              <w:top w:w="100" w:type="dxa"/>
              <w:left w:w="100" w:type="dxa"/>
              <w:bottom w:w="100" w:type="dxa"/>
              <w:right w:w="100" w:type="dxa"/>
            </w:tcMar>
          </w:tcPr>
          <w:p w14:paraId="38EE31B7"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r>
      <w:tr w:rsidR="008F0277" w14:paraId="38EE31BB" w14:textId="77777777">
        <w:tc>
          <w:tcPr>
            <w:tcW w:w="7965" w:type="dxa"/>
            <w:shd w:val="clear" w:color="auto" w:fill="auto"/>
            <w:tcMar>
              <w:top w:w="100" w:type="dxa"/>
              <w:left w:w="100" w:type="dxa"/>
              <w:bottom w:w="100" w:type="dxa"/>
              <w:right w:w="100" w:type="dxa"/>
            </w:tcMar>
          </w:tcPr>
          <w:p w14:paraId="38EE31B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Physiotherapist</w:t>
            </w:r>
          </w:p>
        </w:tc>
        <w:tc>
          <w:tcPr>
            <w:tcW w:w="1395" w:type="dxa"/>
            <w:shd w:val="clear" w:color="auto" w:fill="auto"/>
            <w:tcMar>
              <w:top w:w="100" w:type="dxa"/>
              <w:left w:w="100" w:type="dxa"/>
              <w:bottom w:w="100" w:type="dxa"/>
              <w:right w:w="100" w:type="dxa"/>
            </w:tcMar>
          </w:tcPr>
          <w:p w14:paraId="38EE31BA"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r>
      <w:tr w:rsidR="008F0277" w14:paraId="38EE31BF" w14:textId="77777777">
        <w:tc>
          <w:tcPr>
            <w:tcW w:w="7965" w:type="dxa"/>
            <w:shd w:val="clear" w:color="auto" w:fill="auto"/>
            <w:tcMar>
              <w:top w:w="100" w:type="dxa"/>
              <w:left w:w="100" w:type="dxa"/>
              <w:bottom w:w="100" w:type="dxa"/>
              <w:right w:w="100" w:type="dxa"/>
            </w:tcMar>
          </w:tcPr>
          <w:p w14:paraId="38EE31B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Rachel is a physiotherapist who works with Parkinson's patients.  She is focused on understanding and treating pain associated with the condition.  Rachel observes that patients often struggle to recall details from their previous visits due to memory limitations or an "OFF" period.</w:t>
            </w:r>
          </w:p>
          <w:p w14:paraId="38EE31BD" w14:textId="77777777" w:rsidR="008F0277" w:rsidRDefault="008F0277">
            <w:pPr>
              <w:widowControl w:val="0"/>
              <w:bidi/>
              <w:spacing w:line="240" w:lineRule="auto"/>
              <w:jc w:val="both"/>
              <w:rPr>
                <w:rFonts w:ascii="Times New Roman" w:eastAsia="Times New Roman" w:hAnsi="Times New Roman" w:cs="Times New Roman"/>
                <w:sz w:val="24"/>
                <w:szCs w:val="24"/>
              </w:rPr>
            </w:pPr>
          </w:p>
        </w:tc>
        <w:tc>
          <w:tcPr>
            <w:tcW w:w="1395" w:type="dxa"/>
            <w:shd w:val="clear" w:color="auto" w:fill="auto"/>
            <w:tcMar>
              <w:top w:w="100" w:type="dxa"/>
              <w:left w:w="100" w:type="dxa"/>
              <w:bottom w:w="100" w:type="dxa"/>
              <w:right w:w="100" w:type="dxa"/>
            </w:tcMar>
          </w:tcPr>
          <w:p w14:paraId="38EE31BE"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 description </w:t>
            </w:r>
          </w:p>
        </w:tc>
      </w:tr>
      <w:tr w:rsidR="008F0277" w14:paraId="38EE31C2" w14:textId="77777777">
        <w:tc>
          <w:tcPr>
            <w:tcW w:w="7965" w:type="dxa"/>
            <w:shd w:val="clear" w:color="auto" w:fill="auto"/>
            <w:tcMar>
              <w:top w:w="100" w:type="dxa"/>
              <w:left w:w="100" w:type="dxa"/>
              <w:bottom w:w="100" w:type="dxa"/>
              <w:right w:w="100" w:type="dxa"/>
            </w:tcMar>
          </w:tcPr>
          <w:p w14:paraId="38EE31C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Rachel, a physiotherapist, prioritizes reducing pain in Parkinson's patients. She also strives to improve their function and mobility for a more independent life.  To achieve these goals, Rachel seeks a data-driven approach to physiotherapy that overcomes memory limitations.</w:t>
            </w:r>
          </w:p>
        </w:tc>
        <w:tc>
          <w:tcPr>
            <w:tcW w:w="1395" w:type="dxa"/>
            <w:shd w:val="clear" w:color="auto" w:fill="auto"/>
            <w:tcMar>
              <w:top w:w="100" w:type="dxa"/>
              <w:left w:w="100" w:type="dxa"/>
              <w:bottom w:w="100" w:type="dxa"/>
              <w:right w:w="100" w:type="dxa"/>
            </w:tcMar>
          </w:tcPr>
          <w:p w14:paraId="38EE31C1"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Goals</w:t>
            </w:r>
          </w:p>
        </w:tc>
      </w:tr>
      <w:tr w:rsidR="008F0277" w14:paraId="38EE31C5" w14:textId="77777777">
        <w:tc>
          <w:tcPr>
            <w:tcW w:w="7965" w:type="dxa"/>
            <w:shd w:val="clear" w:color="auto" w:fill="auto"/>
            <w:tcMar>
              <w:top w:w="100" w:type="dxa"/>
              <w:left w:w="100" w:type="dxa"/>
              <w:bottom w:w="100" w:type="dxa"/>
              <w:right w:w="100" w:type="dxa"/>
            </w:tcMar>
          </w:tcPr>
          <w:p w14:paraId="38EE31C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Rachel needs the application to be a data hub. It should collect details on pain location, intensity, and triggers, even during "off" periods. Additionally, features for tracking movement range, functional abilities, food intake, and activity levels. Ultimately, Rachel needs the app to give her a comprehensive picture of each patient for data-driven treatment plans.</w:t>
            </w:r>
          </w:p>
        </w:tc>
        <w:tc>
          <w:tcPr>
            <w:tcW w:w="1395" w:type="dxa"/>
            <w:shd w:val="clear" w:color="auto" w:fill="auto"/>
            <w:tcMar>
              <w:top w:w="100" w:type="dxa"/>
              <w:left w:w="100" w:type="dxa"/>
              <w:bottom w:w="100" w:type="dxa"/>
              <w:right w:w="100" w:type="dxa"/>
            </w:tcMar>
          </w:tcPr>
          <w:p w14:paraId="38EE31C4" w14:textId="77777777" w:rsidR="008F0277" w:rsidRDefault="00FF3E4E">
            <w:pPr>
              <w:widowControl w:val="0"/>
              <w:bidi/>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Needs</w:t>
            </w:r>
          </w:p>
        </w:tc>
      </w:tr>
      <w:tr w:rsidR="008F0277" w14:paraId="38EE31C8" w14:textId="77777777">
        <w:tc>
          <w:tcPr>
            <w:tcW w:w="7965" w:type="dxa"/>
            <w:shd w:val="clear" w:color="auto" w:fill="auto"/>
            <w:tcMar>
              <w:top w:w="100" w:type="dxa"/>
              <w:left w:w="100" w:type="dxa"/>
              <w:bottom w:w="100" w:type="dxa"/>
              <w:right w:w="100" w:type="dxa"/>
            </w:tcMar>
          </w:tcPr>
          <w:p w14:paraId="38EE31C6"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Thursday at 3 pm, Rachel opens the CareHub app to prepare for her weekly session with Michael. She begins by reviewing the past week's data, focusing on Michael's daily physical activities and reported pain levels.  She pays close attention to any reported difficulties with specific movements or activities of daily living, such as getting in and out of a car or putting on shoes. She also reviews Michael's medication schedule and its correlation with his physical performance and pain levels throughout the week.  Using </w:t>
            </w:r>
            <w:proofErr w:type="spellStart"/>
            <w:r>
              <w:rPr>
                <w:rFonts w:ascii="Times New Roman" w:eastAsia="Times New Roman" w:hAnsi="Times New Roman" w:cs="Times New Roman"/>
                <w:sz w:val="24"/>
                <w:szCs w:val="24"/>
              </w:rPr>
              <w:t>CareHub's</w:t>
            </w:r>
            <w:proofErr w:type="spellEnd"/>
            <w:r>
              <w:rPr>
                <w:rFonts w:ascii="Times New Roman" w:eastAsia="Times New Roman" w:hAnsi="Times New Roman" w:cs="Times New Roman"/>
                <w:sz w:val="24"/>
                <w:szCs w:val="24"/>
              </w:rPr>
              <w:t xml:space="preserve"> analysis tools, she identifies patterns between Michael's physical activities, pain reports, and overall Parkinson's symptoms. After reviewing the data received from CareHub and Michael's personal feelings, Rachel focuses and performs targeted physical therapy exercises to improve movement and pain.</w:t>
            </w:r>
          </w:p>
        </w:tc>
        <w:tc>
          <w:tcPr>
            <w:tcW w:w="1395" w:type="dxa"/>
            <w:shd w:val="clear" w:color="auto" w:fill="auto"/>
            <w:tcMar>
              <w:top w:w="100" w:type="dxa"/>
              <w:left w:w="100" w:type="dxa"/>
              <w:bottom w:w="100" w:type="dxa"/>
              <w:right w:w="100" w:type="dxa"/>
            </w:tcMar>
          </w:tcPr>
          <w:p w14:paraId="38EE31C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Scenario</w:t>
            </w:r>
          </w:p>
        </w:tc>
      </w:tr>
    </w:tbl>
    <w:p w14:paraId="38EE31C9" w14:textId="77777777" w:rsidR="008F0277" w:rsidRDefault="008F0277">
      <w:pPr>
        <w:widowControl w:val="0"/>
        <w:spacing w:before="3" w:line="240" w:lineRule="auto"/>
        <w:jc w:val="both"/>
        <w:rPr>
          <w:rFonts w:ascii="Times New Roman" w:eastAsia="Times New Roman" w:hAnsi="Times New Roman" w:cs="Times New Roman"/>
          <w:sz w:val="30"/>
          <w:szCs w:val="30"/>
        </w:rPr>
      </w:pPr>
    </w:p>
    <w:p w14:paraId="38EE31CA" w14:textId="3AF277F5" w:rsidR="008F0277" w:rsidRDefault="00FF3E4E">
      <w:pPr>
        <w:pBdr>
          <w:top w:val="nil"/>
          <w:left w:val="nil"/>
          <w:bottom w:val="nil"/>
          <w:right w:val="nil"/>
          <w:between w:val="nil"/>
        </w:pBdr>
        <w:spacing w:line="228"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The concept of "persona" helped us define our end-users and gather their requirements. We defined an end-user for a Parkinson's patient parent and his </w:t>
      </w:r>
      <w:r w:rsidR="0039412E">
        <w:rPr>
          <w:rFonts w:ascii="Times New Roman" w:eastAsia="Times New Roman" w:hAnsi="Times New Roman" w:cs="Times New Roman"/>
          <w:color w:val="000000"/>
          <w:sz w:val="24"/>
          <w:szCs w:val="24"/>
        </w:rPr>
        <w:t>caregiver</w:t>
      </w:r>
      <w:r>
        <w:rPr>
          <w:rFonts w:ascii="Times New Roman" w:eastAsia="Times New Roman" w:hAnsi="Times New Roman" w:cs="Times New Roman"/>
          <w:color w:val="000000"/>
          <w:sz w:val="24"/>
          <w:szCs w:val="24"/>
        </w:rPr>
        <w:t xml:space="preserve">. The patient aims to manage his activity data to improve the quality of his daily life, while the companion simply hopes to help him do so. Hence, the application's main users and functionality are presented in the following Use Case diagram (see Figure </w:t>
      </w:r>
      <w:r>
        <w:rPr>
          <w:rFonts w:ascii="Times New Roman" w:eastAsia="Times New Roman" w:hAnsi="Times New Roman" w:cs="Times New Roman"/>
          <w:sz w:val="24"/>
          <w:szCs w:val="24"/>
        </w:rPr>
        <w:t>11</w:t>
      </w:r>
      <w:r>
        <w:rPr>
          <w:rFonts w:ascii="Times New Roman" w:eastAsia="Times New Roman" w:hAnsi="Times New Roman" w:cs="Times New Roman"/>
          <w:color w:val="000000"/>
          <w:sz w:val="24"/>
          <w:szCs w:val="24"/>
        </w:rPr>
        <w:t>).</w:t>
      </w:r>
    </w:p>
    <w:p w14:paraId="38EE31CB" w14:textId="77777777" w:rsidR="008F0277" w:rsidRDefault="008F0277">
      <w:pPr>
        <w:widowControl w:val="0"/>
        <w:spacing w:before="3" w:line="240" w:lineRule="auto"/>
        <w:jc w:val="both"/>
        <w:rPr>
          <w:rFonts w:ascii="Times New Roman" w:eastAsia="Times New Roman" w:hAnsi="Times New Roman" w:cs="Times New Roman"/>
          <w:sz w:val="24"/>
          <w:szCs w:val="24"/>
        </w:rPr>
      </w:pPr>
    </w:p>
    <w:p w14:paraId="38EE31CC"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6"/>
          <w:szCs w:val="26"/>
        </w:rPr>
        <w:t>The main requirements for our system:</w:t>
      </w:r>
    </w:p>
    <w:p w14:paraId="38EE31CD"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Requirements:</w:t>
      </w:r>
    </w:p>
    <w:p w14:paraId="38EE31CE" w14:textId="77777777" w:rsidR="008F0277" w:rsidRDefault="00FF3E4E">
      <w:pPr>
        <w:widowControl w:val="0"/>
        <w:numPr>
          <w:ilvl w:val="0"/>
          <w:numId w:val="60"/>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PD patients to enter nutrition intake data.</w:t>
      </w:r>
    </w:p>
    <w:p w14:paraId="38EE31CF"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PD patients to log physical activities.</w:t>
      </w:r>
    </w:p>
    <w:p w14:paraId="38EE31D0"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PD patients to record food intake.</w:t>
      </w:r>
    </w:p>
    <w:p w14:paraId="38EE31D1"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PD patients to capture and upload food pictures.</w:t>
      </w:r>
    </w:p>
    <w:p w14:paraId="38EE31D2"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PD patients to log their symptoms.</w:t>
      </w:r>
    </w:p>
    <w:p w14:paraId="38EE31D3"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PD patients to rate their overall feeling.</w:t>
      </w:r>
    </w:p>
    <w:p w14:paraId="38EE31D4"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new users to sign up and create an account.</w:t>
      </w:r>
    </w:p>
    <w:p w14:paraId="38EE31D5"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registered users to login.</w:t>
      </w:r>
    </w:p>
    <w:p w14:paraId="38EE31D6"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users to set their roles (PD Patient or Caregiver).</w:t>
      </w:r>
    </w:p>
    <w:p w14:paraId="38EE31D7"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displaying requested data in graphical format.</w:t>
      </w:r>
    </w:p>
    <w:p w14:paraId="38EE31D8" w14:textId="77777777" w:rsidR="008F0277" w:rsidRDefault="00FF3E4E">
      <w:pPr>
        <w:widowControl w:val="0"/>
        <w:numPr>
          <w:ilvl w:val="0"/>
          <w:numId w:val="6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users to view patient data.</w:t>
      </w:r>
    </w:p>
    <w:p w14:paraId="38EE31D9" w14:textId="77777777" w:rsidR="008F0277" w:rsidRDefault="00FF3E4E">
      <w:pPr>
        <w:widowControl w:val="0"/>
        <w:numPr>
          <w:ilvl w:val="0"/>
          <w:numId w:val="60"/>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users to edit or correct previously entered data.</w:t>
      </w:r>
    </w:p>
    <w:p w14:paraId="38EE31DA"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14:paraId="38EE31DB" w14:textId="77777777" w:rsidR="008F0277" w:rsidRDefault="00FF3E4E">
      <w:pPr>
        <w:widowControl w:val="0"/>
        <w:numPr>
          <w:ilvl w:val="0"/>
          <w:numId w:val="48"/>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designed with an intuitive interface suitable for users with motor disabilities.</w:t>
      </w:r>
    </w:p>
    <w:p w14:paraId="38EE31DC"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minimize required scrolling across screens.</w:t>
      </w:r>
    </w:p>
    <w:p w14:paraId="38EE31DD"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usable by individuals of various age groups and technical proficiencies.</w:t>
      </w:r>
    </w:p>
    <w:p w14:paraId="38EE31DE"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employ a user-centric approach, integrating seamlessly into the user's daily routine.</w:t>
      </w:r>
    </w:p>
    <w:p w14:paraId="38EE31DF"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require minimal effort to operate.</w:t>
      </w:r>
    </w:p>
    <w:p w14:paraId="38EE31E0"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present data in a way that helps PD patients better organize their day and increase "ON" states.</w:t>
      </w:r>
    </w:p>
    <w:p w14:paraId="38EE31E1"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available for use most of the time, excluding scheduled maintenance.</w:t>
      </w:r>
    </w:p>
    <w:p w14:paraId="38EE31E2" w14:textId="09FFC9DC"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w:t>
      </w:r>
      <w:r w:rsidR="00317AA9">
        <w:rPr>
          <w:rFonts w:ascii="Times New Roman" w:eastAsia="Times New Roman" w:hAnsi="Times New Roman" w:cs="Times New Roman"/>
          <w:sz w:val="24"/>
          <w:szCs w:val="24"/>
        </w:rPr>
        <w:t>adjust to relevant healthcare data protection regulations to protect user data</w:t>
      </w:r>
      <w:r>
        <w:rPr>
          <w:rFonts w:ascii="Times New Roman" w:eastAsia="Times New Roman" w:hAnsi="Times New Roman" w:cs="Times New Roman"/>
          <w:sz w:val="24"/>
          <w:szCs w:val="24"/>
        </w:rPr>
        <w:t>.</w:t>
      </w:r>
    </w:p>
    <w:p w14:paraId="38EE31E3"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designed for easy maintenance and cost-effective operations.</w:t>
      </w:r>
    </w:p>
    <w:p w14:paraId="38EE31E4" w14:textId="366FD2D1"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be designed to allow </w:t>
      </w:r>
      <w:r w:rsidR="00E467D5">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future addition of new data entry methods (photo logging).</w:t>
      </w:r>
    </w:p>
    <w:p w14:paraId="38EE31E5" w14:textId="77777777" w:rsidR="008F0277" w:rsidRDefault="00FF3E4E">
      <w:pPr>
        <w:widowControl w:val="0"/>
        <w:numPr>
          <w:ilvl w:val="0"/>
          <w:numId w:val="4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easy to maintain and cost-effective.</w:t>
      </w:r>
    </w:p>
    <w:p w14:paraId="320FA602" w14:textId="77777777" w:rsidR="00E467D5" w:rsidRDefault="00E467D5">
      <w:pPr>
        <w:widowControl w:val="0"/>
        <w:spacing w:line="240" w:lineRule="auto"/>
        <w:jc w:val="both"/>
        <w:rPr>
          <w:rFonts w:ascii="Times New Roman" w:eastAsia="Times New Roman" w:hAnsi="Times New Roman" w:cs="Times New Roman"/>
          <w:sz w:val="24"/>
          <w:szCs w:val="24"/>
        </w:rPr>
      </w:pPr>
    </w:p>
    <w:p w14:paraId="38EE31EC" w14:textId="2703BC28"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defining the system's requirements, we revisited our clients to ensure our design met their needs. Following an analysis of existing market solutions (see Chapter 3), we planned the system's functionality and identified the need to build two modules: Input and Output. During this phase, </w:t>
      </w:r>
      <w:r>
        <w:rPr>
          <w:rFonts w:ascii="Times New Roman" w:eastAsia="Times New Roman" w:hAnsi="Times New Roman" w:cs="Times New Roman"/>
          <w:sz w:val="24"/>
          <w:szCs w:val="24"/>
        </w:rPr>
        <w:lastRenderedPageBreak/>
        <w:t xml:space="preserve">we also created our Use-Case diagram (see Chapter 5). With </w:t>
      </w:r>
      <w:r w:rsidR="00F34354">
        <w:rPr>
          <w:rFonts w:ascii="Times New Roman" w:eastAsia="Times New Roman" w:hAnsi="Times New Roman" w:cs="Times New Roman"/>
          <w:sz w:val="24"/>
          <w:szCs w:val="24"/>
        </w:rPr>
        <w:t>most of the system information gathered, we designed</w:t>
      </w:r>
      <w:r>
        <w:rPr>
          <w:rFonts w:ascii="Times New Roman" w:eastAsia="Times New Roman" w:hAnsi="Times New Roman" w:cs="Times New Roman"/>
          <w:sz w:val="24"/>
          <w:szCs w:val="24"/>
        </w:rPr>
        <w:t xml:space="preserve"> the prototype and prepared testing plans.</w:t>
      </w:r>
    </w:p>
    <w:p w14:paraId="38EE31ED"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Throughout the semester, as we advanced in our project, we encountered several challenges in developing a cross-platform application, including:</w:t>
      </w:r>
    </w:p>
    <w:p w14:paraId="38EE31EE"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Learning new software environments and programming languages:</w:t>
      </w:r>
    </w:p>
    <w:p w14:paraId="38EE31EF" w14:textId="77777777" w:rsidR="008F0277" w:rsidRDefault="00FF3E4E">
      <w:pPr>
        <w:widowControl w:val="0"/>
        <w:numPr>
          <w:ilvl w:val="0"/>
          <w:numId w:val="15"/>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 development: Frontend with React and backend with </w:t>
      </w:r>
      <w:proofErr w:type="spellStart"/>
      <w:r>
        <w:rPr>
          <w:rFonts w:ascii="Times New Roman" w:eastAsia="Times New Roman" w:hAnsi="Times New Roman" w:cs="Times New Roman"/>
          <w:sz w:val="24"/>
          <w:szCs w:val="24"/>
        </w:rPr>
        <w:t>ExpressJS</w:t>
      </w:r>
      <w:proofErr w:type="spellEnd"/>
      <w:r>
        <w:rPr>
          <w:rFonts w:ascii="Times New Roman" w:eastAsia="Times New Roman" w:hAnsi="Times New Roman" w:cs="Times New Roman"/>
          <w:sz w:val="24"/>
          <w:szCs w:val="24"/>
        </w:rPr>
        <w:t>, both popular JavaScript libraries.</w:t>
      </w:r>
    </w:p>
    <w:p w14:paraId="38EE31F0" w14:textId="77777777" w:rsidR="008F0277" w:rsidRDefault="00FF3E4E">
      <w:pPr>
        <w:widowControl w:val="0"/>
        <w:numPr>
          <w:ilvl w:val="0"/>
          <w:numId w:val="1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MERN stack: Utilizing MongoDB, </w:t>
      </w:r>
      <w:proofErr w:type="spellStart"/>
      <w:r>
        <w:rPr>
          <w:rFonts w:ascii="Times New Roman" w:eastAsia="Times New Roman" w:hAnsi="Times New Roman" w:cs="Times New Roman"/>
          <w:sz w:val="24"/>
          <w:szCs w:val="24"/>
        </w:rPr>
        <w:t>ExpressJS</w:t>
      </w:r>
      <w:proofErr w:type="spellEnd"/>
      <w:r>
        <w:rPr>
          <w:rFonts w:ascii="Times New Roman" w:eastAsia="Times New Roman" w:hAnsi="Times New Roman" w:cs="Times New Roman"/>
          <w:sz w:val="24"/>
          <w:szCs w:val="24"/>
        </w:rPr>
        <w:t>, React, and Node.js (see Figure 10).</w:t>
      </w:r>
    </w:p>
    <w:p w14:paraId="38EE31F1" w14:textId="77777777" w:rsidR="008F0277" w:rsidRDefault="00FF3E4E">
      <w:pPr>
        <w:widowControl w:val="0"/>
        <w:numPr>
          <w:ilvl w:val="0"/>
          <w:numId w:val="1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Google Sign-In services: Implementing secure user sign-up.</w:t>
      </w:r>
    </w:p>
    <w:p w14:paraId="38EE31F2" w14:textId="77777777" w:rsidR="008F0277" w:rsidRDefault="00FF3E4E">
      <w:pPr>
        <w:widowControl w:val="0"/>
        <w:numPr>
          <w:ilvl w:val="0"/>
          <w:numId w:val="1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NoSQL database: Integration and management.</w:t>
      </w:r>
    </w:p>
    <w:p w14:paraId="38EE31F3" w14:textId="77777777" w:rsidR="008F0277" w:rsidRDefault="00FF3E4E">
      <w:pPr>
        <w:widowControl w:val="0"/>
        <w:numPr>
          <w:ilvl w:val="0"/>
          <w:numId w:val="15"/>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Understanding the needs of people with motor disabilities: Researching theory to better tailor the application to their requirements.</w:t>
      </w:r>
    </w:p>
    <w:p w14:paraId="38EE31F4"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upcoming phases of development, we will address these challenges and begin coding our software according to the established plans and models, progressing step by step.</w:t>
      </w:r>
    </w:p>
    <w:p w14:paraId="38EE31F6" w14:textId="77777777" w:rsidR="008F0277" w:rsidRDefault="00FF3E4E">
      <w:pPr>
        <w:widowControl w:val="0"/>
        <w:spacing w:before="3"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EE3540" wp14:editId="38EE3541">
            <wp:extent cx="5119688" cy="2877555"/>
            <wp:effectExtent l="0" t="0" r="0" b="0"/>
            <wp:docPr id="12950962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119688" cy="2877555"/>
                    </a:xfrm>
                    <a:prstGeom prst="rect">
                      <a:avLst/>
                    </a:prstGeom>
                    <a:ln/>
                  </pic:spPr>
                </pic:pic>
              </a:graphicData>
            </a:graphic>
          </wp:inline>
        </w:drawing>
      </w:r>
    </w:p>
    <w:p w14:paraId="519AD904" w14:textId="3CB615D0" w:rsidR="00771DD6" w:rsidRDefault="00771DD6" w:rsidP="00771DD6">
      <w:pPr>
        <w:widowControl w:val="0"/>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10:</w:t>
      </w:r>
      <w:r>
        <w:rPr>
          <w:rFonts w:ascii="Times New Roman" w:eastAsia="Times New Roman" w:hAnsi="Times New Roman" w:cs="Times New Roman"/>
          <w:sz w:val="24"/>
          <w:szCs w:val="24"/>
        </w:rPr>
        <w:t xml:space="preserve"> Application Architecture.</w:t>
      </w:r>
    </w:p>
    <w:p w14:paraId="435E70F9" w14:textId="77777777" w:rsidR="00771DD6" w:rsidRDefault="00771DD6" w:rsidP="00771DD6">
      <w:pPr>
        <w:widowControl w:val="0"/>
        <w:spacing w:before="240" w:after="240" w:line="240" w:lineRule="auto"/>
        <w:jc w:val="center"/>
        <w:rPr>
          <w:rFonts w:ascii="Times New Roman" w:eastAsia="Times New Roman" w:hAnsi="Times New Roman" w:cs="Times New Roman"/>
          <w:sz w:val="24"/>
          <w:szCs w:val="24"/>
        </w:rPr>
      </w:pPr>
    </w:p>
    <w:p w14:paraId="38EE31F7" w14:textId="77777777" w:rsidR="008F0277" w:rsidRDefault="00FF3E4E">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5.2 Product</w:t>
      </w:r>
    </w:p>
    <w:p w14:paraId="72338E6D" w14:textId="77777777" w:rsidR="00F040A4" w:rsidRDefault="00FF3E4E" w:rsidP="00F040A4">
      <w:pPr>
        <w:widowControl w:val="0"/>
        <w:spacing w:before="3" w:line="240" w:lineRule="auto"/>
        <w:jc w:val="both"/>
      </w:pPr>
      <w:r>
        <w:rPr>
          <w:rFonts w:ascii="Times New Roman" w:eastAsia="Times New Roman" w:hAnsi="Times New Roman" w:cs="Times New Roman"/>
          <w:sz w:val="24"/>
          <w:szCs w:val="24"/>
        </w:rPr>
        <w:t>Our system is a web application solution that will help PD patients efficiently manage their day and maintain "ON" states as long as possible. In the following sections, we will describe the core components of our product.</w:t>
      </w:r>
    </w:p>
    <w:p w14:paraId="7AE49340" w14:textId="77777777" w:rsidR="00F040A4" w:rsidRDefault="00F040A4" w:rsidP="00F040A4">
      <w:pPr>
        <w:widowControl w:val="0"/>
        <w:spacing w:before="3" w:line="240" w:lineRule="auto"/>
        <w:jc w:val="both"/>
      </w:pPr>
    </w:p>
    <w:p w14:paraId="6830ED03" w14:textId="77777777" w:rsidR="00491BC8" w:rsidRDefault="00491BC8">
      <w:pPr>
        <w:rPr>
          <w:rFonts w:ascii="Times New Roman" w:eastAsia="Times New Roman" w:hAnsi="Times New Roman" w:cs="Times New Roman"/>
          <w:sz w:val="36"/>
          <w:szCs w:val="36"/>
        </w:rPr>
      </w:pPr>
      <w:r>
        <w:rPr>
          <w:rFonts w:ascii="Times New Roman" w:eastAsia="Times New Roman" w:hAnsi="Times New Roman" w:cs="Times New Roman"/>
          <w:sz w:val="36"/>
          <w:szCs w:val="36"/>
        </w:rPr>
        <w:br w:type="page"/>
      </w:r>
    </w:p>
    <w:p w14:paraId="38EE31F9" w14:textId="02F0BA8A" w:rsidR="008F0277" w:rsidRDefault="00FF3E4E" w:rsidP="00F040A4">
      <w:pPr>
        <w:widowControl w:val="0"/>
        <w:spacing w:before="3"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6. Diagrams</w:t>
      </w:r>
    </w:p>
    <w:p w14:paraId="38EE31FA" w14:textId="77777777" w:rsidR="008F0277" w:rsidRDefault="00FF3E4E">
      <w:pPr>
        <w:widowControl w:val="0"/>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36"/>
          <w:szCs w:val="36"/>
        </w:rPr>
        <w:t>6.1 Use Case</w:t>
      </w:r>
    </w:p>
    <w:p w14:paraId="5B462CDF" w14:textId="77777777" w:rsidR="00771DD6" w:rsidRDefault="00771DD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38EE31FC" w14:textId="77322F1C" w:rsidR="008F0277" w:rsidRDefault="00FF3E4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EE3542" wp14:editId="38EE3543">
            <wp:extent cx="4224338" cy="5806178"/>
            <wp:effectExtent l="0" t="0" r="0" b="0"/>
            <wp:docPr id="12950962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4224338" cy="5806178"/>
                    </a:xfrm>
                    <a:prstGeom prst="rect">
                      <a:avLst/>
                    </a:prstGeom>
                    <a:ln/>
                  </pic:spPr>
                </pic:pic>
              </a:graphicData>
            </a:graphic>
          </wp:inline>
        </w:drawing>
      </w:r>
    </w:p>
    <w:p w14:paraId="118F0ABF" w14:textId="2E344FD6" w:rsidR="00491BC8" w:rsidRDefault="00771DD6" w:rsidP="00771DD6">
      <w:pPr>
        <w:widowControl w:val="0"/>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11:</w:t>
      </w:r>
      <w:r>
        <w:rPr>
          <w:rFonts w:ascii="Times New Roman" w:eastAsia="Times New Roman" w:hAnsi="Times New Roman" w:cs="Times New Roman"/>
          <w:sz w:val="24"/>
          <w:szCs w:val="24"/>
        </w:rPr>
        <w:t xml:space="preserve"> Use Case.</w:t>
      </w:r>
    </w:p>
    <w:p w14:paraId="7C65242B" w14:textId="77777777" w:rsidR="00771DD6" w:rsidRDefault="00771DD6" w:rsidP="00771DD6">
      <w:pPr>
        <w:widowControl w:val="0"/>
        <w:spacing w:before="240" w:after="240" w:line="240" w:lineRule="auto"/>
        <w:jc w:val="center"/>
        <w:rPr>
          <w:rFonts w:ascii="Times New Roman" w:eastAsia="Times New Roman" w:hAnsi="Times New Roman" w:cs="Times New Roman"/>
          <w:sz w:val="24"/>
          <w:szCs w:val="24"/>
        </w:rPr>
      </w:pPr>
    </w:p>
    <w:sdt>
      <w:sdtPr>
        <w:tag w:val="goog_rdk_1"/>
        <w:id w:val="804744355"/>
        <w:lock w:val="contentLocked"/>
      </w:sdtPr>
      <w:sdtContent>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00" w14:textId="77777777">
            <w:tc>
              <w:tcPr>
                <w:tcW w:w="2220" w:type="dxa"/>
                <w:shd w:val="clear" w:color="auto" w:fill="auto"/>
                <w:tcMar>
                  <w:top w:w="100" w:type="dxa"/>
                  <w:left w:w="100" w:type="dxa"/>
                  <w:bottom w:w="100" w:type="dxa"/>
                  <w:right w:w="100" w:type="dxa"/>
                </w:tcMar>
              </w:tcPr>
              <w:p w14:paraId="38EE31F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1F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Nutrition Intake</w:t>
                </w:r>
              </w:p>
            </w:tc>
          </w:tr>
          <w:tr w:rsidR="008F0277" w14:paraId="38EE3203" w14:textId="77777777">
            <w:tc>
              <w:tcPr>
                <w:tcW w:w="2220" w:type="dxa"/>
                <w:shd w:val="clear" w:color="auto" w:fill="auto"/>
                <w:tcMar>
                  <w:top w:w="100" w:type="dxa"/>
                  <w:left w:w="100" w:type="dxa"/>
                  <w:bottom w:w="100" w:type="dxa"/>
                  <w:right w:w="100" w:type="dxa"/>
                </w:tcMar>
              </w:tcPr>
              <w:p w14:paraId="38EE320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0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enters information about their nutritional intake</w:t>
                </w:r>
              </w:p>
            </w:tc>
          </w:tr>
          <w:tr w:rsidR="008F0277" w14:paraId="38EE3206" w14:textId="77777777">
            <w:tc>
              <w:tcPr>
                <w:tcW w:w="2220" w:type="dxa"/>
                <w:shd w:val="clear" w:color="auto" w:fill="auto"/>
                <w:tcMar>
                  <w:top w:w="100" w:type="dxa"/>
                  <w:left w:w="100" w:type="dxa"/>
                  <w:bottom w:w="100" w:type="dxa"/>
                  <w:right w:w="100" w:type="dxa"/>
                </w:tcMar>
              </w:tcPr>
              <w:p w14:paraId="38EE320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Actors</w:t>
                </w:r>
              </w:p>
            </w:tc>
            <w:tc>
              <w:tcPr>
                <w:tcW w:w="7140" w:type="dxa"/>
                <w:shd w:val="clear" w:color="auto" w:fill="auto"/>
                <w:tcMar>
                  <w:top w:w="100" w:type="dxa"/>
                  <w:left w:w="100" w:type="dxa"/>
                  <w:bottom w:w="100" w:type="dxa"/>
                  <w:right w:w="100" w:type="dxa"/>
                </w:tcMar>
              </w:tcPr>
              <w:p w14:paraId="38EE320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w:t>
                </w:r>
              </w:p>
            </w:tc>
          </w:tr>
          <w:tr w:rsidR="008F0277" w14:paraId="38EE3209" w14:textId="77777777">
            <w:tc>
              <w:tcPr>
                <w:tcW w:w="2220" w:type="dxa"/>
                <w:shd w:val="clear" w:color="auto" w:fill="auto"/>
                <w:tcMar>
                  <w:top w:w="100" w:type="dxa"/>
                  <w:left w:w="100" w:type="dxa"/>
                  <w:bottom w:w="100" w:type="dxa"/>
                  <w:right w:w="100" w:type="dxa"/>
                </w:tcMar>
              </w:tcPr>
              <w:p w14:paraId="38EE320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0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Nutrition Intake" option</w:t>
                </w:r>
              </w:p>
            </w:tc>
          </w:tr>
          <w:tr w:rsidR="008F0277" w14:paraId="38EE320C" w14:textId="77777777">
            <w:tc>
              <w:tcPr>
                <w:tcW w:w="2220" w:type="dxa"/>
                <w:shd w:val="clear" w:color="auto" w:fill="auto"/>
                <w:tcMar>
                  <w:top w:w="100" w:type="dxa"/>
                  <w:left w:w="100" w:type="dxa"/>
                  <w:bottom w:w="100" w:type="dxa"/>
                  <w:right w:w="100" w:type="dxa"/>
                </w:tcMar>
              </w:tcPr>
              <w:p w14:paraId="38EE320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0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w:t>
                </w:r>
              </w:p>
            </w:tc>
          </w:tr>
          <w:tr w:rsidR="008F0277" w14:paraId="38EE3212" w14:textId="77777777">
            <w:trPr>
              <w:trHeight w:val="992"/>
            </w:trPr>
            <w:tc>
              <w:tcPr>
                <w:tcW w:w="2220" w:type="dxa"/>
                <w:shd w:val="clear" w:color="auto" w:fill="auto"/>
                <w:tcMar>
                  <w:top w:w="100" w:type="dxa"/>
                  <w:left w:w="100" w:type="dxa"/>
                  <w:bottom w:w="100" w:type="dxa"/>
                  <w:right w:w="100" w:type="dxa"/>
                </w:tcMar>
              </w:tcPr>
              <w:p w14:paraId="38EE320D"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0E" w14:textId="77777777" w:rsidR="008F0277" w:rsidRDefault="00FF3E4E">
                <w:pPr>
                  <w:widowControl w:val="0"/>
                  <w:numPr>
                    <w:ilvl w:val="0"/>
                    <w:numId w:val="7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Nutrition Intake"</w:t>
                </w:r>
              </w:p>
              <w:p w14:paraId="38EE320F" w14:textId="77777777" w:rsidR="008F0277" w:rsidRDefault="00FF3E4E">
                <w:pPr>
                  <w:widowControl w:val="0"/>
                  <w:numPr>
                    <w:ilvl w:val="0"/>
                    <w:numId w:val="7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nutrition entry form</w:t>
                </w:r>
              </w:p>
              <w:p w14:paraId="38EE3210" w14:textId="77777777" w:rsidR="008F0277" w:rsidRDefault="00FF3E4E">
                <w:pPr>
                  <w:widowControl w:val="0"/>
                  <w:numPr>
                    <w:ilvl w:val="0"/>
                    <w:numId w:val="7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inputs nutrition details</w:t>
                </w:r>
              </w:p>
              <w:p w14:paraId="38EE3211" w14:textId="77777777" w:rsidR="008F0277" w:rsidRDefault="00FF3E4E">
                <w:pPr>
                  <w:widowControl w:val="0"/>
                  <w:numPr>
                    <w:ilvl w:val="0"/>
                    <w:numId w:val="7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entered data</w:t>
                </w:r>
              </w:p>
            </w:tc>
          </w:tr>
          <w:tr w:rsidR="008F0277" w14:paraId="38EE3216" w14:textId="77777777">
            <w:tc>
              <w:tcPr>
                <w:tcW w:w="2220" w:type="dxa"/>
                <w:shd w:val="clear" w:color="auto" w:fill="auto"/>
                <w:tcMar>
                  <w:top w:w="100" w:type="dxa"/>
                  <w:left w:w="100" w:type="dxa"/>
                  <w:bottom w:w="100" w:type="dxa"/>
                  <w:right w:w="100" w:type="dxa"/>
                </w:tcMar>
              </w:tcPr>
              <w:p w14:paraId="38EE321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14" w14:textId="77777777" w:rsidR="008F0277" w:rsidRDefault="00FF3E4E">
                <w:pPr>
                  <w:widowControl w:val="0"/>
                  <w:numPr>
                    <w:ilvl w:val="0"/>
                    <w:numId w:val="3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 leaves some fields empty</w:t>
                </w:r>
              </w:p>
              <w:p w14:paraId="38EE3215" w14:textId="77777777" w:rsidR="008F0277" w:rsidRDefault="00FF3E4E">
                <w:pPr>
                  <w:widowControl w:val="0"/>
                  <w:numPr>
                    <w:ilvl w:val="0"/>
                    <w:numId w:val="3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prompts to fill required fields</w:t>
                </w:r>
              </w:p>
            </w:tc>
          </w:tr>
        </w:tbl>
      </w:sdtContent>
    </w:sdt>
    <w:p w14:paraId="38EE3217" w14:textId="77777777" w:rsidR="008F0277" w:rsidRDefault="008F0277">
      <w:pPr>
        <w:widowControl w:val="0"/>
        <w:spacing w:line="240" w:lineRule="auto"/>
        <w:jc w:val="both"/>
        <w:rPr>
          <w:rFonts w:ascii="Times New Roman" w:eastAsia="Times New Roman" w:hAnsi="Times New Roman" w:cs="Times New Roman"/>
          <w:sz w:val="24"/>
          <w:szCs w:val="24"/>
        </w:rPr>
      </w:pPr>
    </w:p>
    <w:p w14:paraId="38EE3218" w14:textId="77777777" w:rsidR="008F0277" w:rsidRDefault="008F0277">
      <w:pPr>
        <w:widowControl w:val="0"/>
        <w:spacing w:line="240" w:lineRule="auto"/>
        <w:jc w:val="both"/>
        <w:rPr>
          <w:rFonts w:ascii="Times New Roman" w:eastAsia="Times New Roman" w:hAnsi="Times New Roman" w:cs="Times New Roman"/>
          <w:sz w:val="24"/>
          <w:szCs w:val="24"/>
        </w:rPr>
      </w:pPr>
    </w:p>
    <w:sdt>
      <w:sdtPr>
        <w:tag w:val="goog_rdk_2"/>
        <w:id w:val="-99868674"/>
        <w:lock w:val="contentLocked"/>
      </w:sdtPr>
      <w:sdtContent>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1B" w14:textId="77777777">
            <w:tc>
              <w:tcPr>
                <w:tcW w:w="2220" w:type="dxa"/>
                <w:shd w:val="clear" w:color="auto" w:fill="auto"/>
                <w:tcMar>
                  <w:top w:w="100" w:type="dxa"/>
                  <w:left w:w="100" w:type="dxa"/>
                  <w:bottom w:w="100" w:type="dxa"/>
                  <w:right w:w="100" w:type="dxa"/>
                </w:tcMar>
              </w:tcPr>
              <w:p w14:paraId="38EE321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1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Physical Activity</w:t>
                </w:r>
              </w:p>
            </w:tc>
          </w:tr>
          <w:tr w:rsidR="008F0277" w14:paraId="38EE321E" w14:textId="77777777">
            <w:tc>
              <w:tcPr>
                <w:tcW w:w="2220" w:type="dxa"/>
                <w:shd w:val="clear" w:color="auto" w:fill="auto"/>
                <w:tcMar>
                  <w:top w:w="100" w:type="dxa"/>
                  <w:left w:w="100" w:type="dxa"/>
                  <w:bottom w:w="100" w:type="dxa"/>
                  <w:right w:w="100" w:type="dxa"/>
                </w:tcMar>
              </w:tcPr>
              <w:p w14:paraId="38EE321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1D"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logs their physical activities</w:t>
                </w:r>
              </w:p>
            </w:tc>
          </w:tr>
          <w:tr w:rsidR="008F0277" w14:paraId="38EE3221" w14:textId="77777777">
            <w:tc>
              <w:tcPr>
                <w:tcW w:w="2220" w:type="dxa"/>
                <w:shd w:val="clear" w:color="auto" w:fill="auto"/>
                <w:tcMar>
                  <w:top w:w="100" w:type="dxa"/>
                  <w:left w:w="100" w:type="dxa"/>
                  <w:bottom w:w="100" w:type="dxa"/>
                  <w:right w:w="100" w:type="dxa"/>
                </w:tcMar>
              </w:tcPr>
              <w:p w14:paraId="38EE321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2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w:t>
                </w:r>
              </w:p>
            </w:tc>
          </w:tr>
          <w:tr w:rsidR="008F0277" w14:paraId="38EE3224" w14:textId="77777777">
            <w:tc>
              <w:tcPr>
                <w:tcW w:w="2220" w:type="dxa"/>
                <w:shd w:val="clear" w:color="auto" w:fill="auto"/>
                <w:tcMar>
                  <w:top w:w="100" w:type="dxa"/>
                  <w:left w:w="100" w:type="dxa"/>
                  <w:bottom w:w="100" w:type="dxa"/>
                  <w:right w:w="100" w:type="dxa"/>
                </w:tcMar>
              </w:tcPr>
              <w:p w14:paraId="38EE322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2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Physical Activity" option</w:t>
                </w:r>
              </w:p>
            </w:tc>
          </w:tr>
          <w:tr w:rsidR="008F0277" w14:paraId="38EE3227" w14:textId="77777777">
            <w:tc>
              <w:tcPr>
                <w:tcW w:w="2220" w:type="dxa"/>
                <w:shd w:val="clear" w:color="auto" w:fill="auto"/>
                <w:tcMar>
                  <w:top w:w="100" w:type="dxa"/>
                  <w:left w:w="100" w:type="dxa"/>
                  <w:bottom w:w="100" w:type="dxa"/>
                  <w:right w:w="100" w:type="dxa"/>
                </w:tcMar>
              </w:tcPr>
              <w:p w14:paraId="38EE322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2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w:t>
                </w:r>
              </w:p>
            </w:tc>
          </w:tr>
          <w:tr w:rsidR="008F0277" w14:paraId="38EE322D" w14:textId="77777777">
            <w:trPr>
              <w:trHeight w:val="992"/>
            </w:trPr>
            <w:tc>
              <w:tcPr>
                <w:tcW w:w="2220" w:type="dxa"/>
                <w:shd w:val="clear" w:color="auto" w:fill="auto"/>
                <w:tcMar>
                  <w:top w:w="100" w:type="dxa"/>
                  <w:left w:w="100" w:type="dxa"/>
                  <w:bottom w:w="100" w:type="dxa"/>
                  <w:right w:w="100" w:type="dxa"/>
                </w:tcMar>
              </w:tcPr>
              <w:p w14:paraId="38EE322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29" w14:textId="77777777" w:rsidR="008F0277" w:rsidRDefault="00FF3E4E">
                <w:pPr>
                  <w:widowControl w:val="0"/>
                  <w:numPr>
                    <w:ilvl w:val="0"/>
                    <w:numId w:val="3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Physical Activity"</w:t>
                </w:r>
              </w:p>
              <w:p w14:paraId="38EE322A" w14:textId="77777777" w:rsidR="008F0277" w:rsidRDefault="00FF3E4E">
                <w:pPr>
                  <w:widowControl w:val="0"/>
                  <w:numPr>
                    <w:ilvl w:val="0"/>
                    <w:numId w:val="3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activity entry form</w:t>
                </w:r>
              </w:p>
              <w:p w14:paraId="38EE322B" w14:textId="77777777" w:rsidR="008F0277" w:rsidRDefault="00FF3E4E">
                <w:pPr>
                  <w:widowControl w:val="0"/>
                  <w:numPr>
                    <w:ilvl w:val="0"/>
                    <w:numId w:val="3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inputs activity details (type, duration, intensity)</w:t>
                </w:r>
              </w:p>
              <w:p w14:paraId="38EE322C" w14:textId="77777777" w:rsidR="008F0277" w:rsidRDefault="00FF3E4E">
                <w:pPr>
                  <w:widowControl w:val="0"/>
                  <w:numPr>
                    <w:ilvl w:val="0"/>
                    <w:numId w:val="3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entered data</w:t>
                </w:r>
              </w:p>
            </w:tc>
          </w:tr>
          <w:tr w:rsidR="008F0277" w14:paraId="38EE3231" w14:textId="77777777">
            <w:tc>
              <w:tcPr>
                <w:tcW w:w="2220" w:type="dxa"/>
                <w:shd w:val="clear" w:color="auto" w:fill="auto"/>
                <w:tcMar>
                  <w:top w:w="100" w:type="dxa"/>
                  <w:left w:w="100" w:type="dxa"/>
                  <w:bottom w:w="100" w:type="dxa"/>
                  <w:right w:w="100" w:type="dxa"/>
                </w:tcMar>
              </w:tcPr>
              <w:p w14:paraId="38EE322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2F" w14:textId="77777777" w:rsidR="008F0277" w:rsidRDefault="00FF3E4E">
                <w:pPr>
                  <w:widowControl w:val="0"/>
                  <w:numPr>
                    <w:ilvl w:val="0"/>
                    <w:numId w:val="6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 wants to log multiple activities</w:t>
                </w:r>
              </w:p>
              <w:p w14:paraId="38EE3230" w14:textId="77777777" w:rsidR="008F0277" w:rsidRDefault="00FF3E4E">
                <w:pPr>
                  <w:widowControl w:val="0"/>
                  <w:numPr>
                    <w:ilvl w:val="0"/>
                    <w:numId w:val="6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allows adding multiple entries</w:t>
                </w:r>
              </w:p>
            </w:tc>
          </w:tr>
        </w:tbl>
      </w:sdtContent>
    </w:sdt>
    <w:p w14:paraId="75BEC167" w14:textId="77777777" w:rsidR="00AB6501" w:rsidRDefault="00AB6501">
      <w:pPr>
        <w:widowControl w:val="0"/>
        <w:spacing w:line="240" w:lineRule="auto"/>
        <w:jc w:val="both"/>
        <w:rPr>
          <w:rFonts w:ascii="Times New Roman" w:eastAsia="Times New Roman" w:hAnsi="Times New Roman" w:cs="Times New Roman"/>
          <w:sz w:val="24"/>
          <w:szCs w:val="24"/>
        </w:rPr>
      </w:pPr>
    </w:p>
    <w:p w14:paraId="38EE3233" w14:textId="77777777" w:rsidR="008F0277" w:rsidRDefault="008F0277">
      <w:pPr>
        <w:widowControl w:val="0"/>
        <w:spacing w:line="240" w:lineRule="auto"/>
        <w:jc w:val="both"/>
        <w:rPr>
          <w:rFonts w:ascii="Times New Roman" w:eastAsia="Times New Roman" w:hAnsi="Times New Roman" w:cs="Times New Roman"/>
          <w:sz w:val="24"/>
          <w:szCs w:val="24"/>
        </w:rPr>
      </w:pPr>
    </w:p>
    <w:sdt>
      <w:sdtPr>
        <w:tag w:val="goog_rdk_3"/>
        <w:id w:val="-1287737888"/>
        <w:lock w:val="contentLocked"/>
      </w:sdtPr>
      <w:sdtContent>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36" w14:textId="77777777">
            <w:tc>
              <w:tcPr>
                <w:tcW w:w="2220" w:type="dxa"/>
                <w:shd w:val="clear" w:color="auto" w:fill="auto"/>
                <w:tcMar>
                  <w:top w:w="100" w:type="dxa"/>
                  <w:left w:w="100" w:type="dxa"/>
                  <w:bottom w:w="100" w:type="dxa"/>
                  <w:right w:w="100" w:type="dxa"/>
                </w:tcMar>
              </w:tcPr>
              <w:p w14:paraId="38EE323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3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Food Intake</w:t>
                </w:r>
              </w:p>
            </w:tc>
          </w:tr>
          <w:tr w:rsidR="008F0277" w14:paraId="38EE3239" w14:textId="77777777">
            <w:tc>
              <w:tcPr>
                <w:tcW w:w="2220" w:type="dxa"/>
                <w:shd w:val="clear" w:color="auto" w:fill="auto"/>
                <w:tcMar>
                  <w:top w:w="100" w:type="dxa"/>
                  <w:left w:w="100" w:type="dxa"/>
                  <w:bottom w:w="100" w:type="dxa"/>
                  <w:right w:w="100" w:type="dxa"/>
                </w:tcMar>
              </w:tcPr>
              <w:p w14:paraId="38EE323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3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enters information about food consumed</w:t>
                </w:r>
              </w:p>
            </w:tc>
          </w:tr>
          <w:tr w:rsidR="008F0277" w14:paraId="38EE323C" w14:textId="77777777">
            <w:tc>
              <w:tcPr>
                <w:tcW w:w="2220" w:type="dxa"/>
                <w:shd w:val="clear" w:color="auto" w:fill="auto"/>
                <w:tcMar>
                  <w:top w:w="100" w:type="dxa"/>
                  <w:left w:w="100" w:type="dxa"/>
                  <w:bottom w:w="100" w:type="dxa"/>
                  <w:right w:w="100" w:type="dxa"/>
                </w:tcMar>
              </w:tcPr>
              <w:p w14:paraId="38EE323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3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w:t>
                </w:r>
              </w:p>
            </w:tc>
          </w:tr>
          <w:tr w:rsidR="008F0277" w14:paraId="38EE323F" w14:textId="77777777">
            <w:tc>
              <w:tcPr>
                <w:tcW w:w="2220" w:type="dxa"/>
                <w:shd w:val="clear" w:color="auto" w:fill="auto"/>
                <w:tcMar>
                  <w:top w:w="100" w:type="dxa"/>
                  <w:left w:w="100" w:type="dxa"/>
                  <w:bottom w:w="100" w:type="dxa"/>
                  <w:right w:w="100" w:type="dxa"/>
                </w:tcMar>
              </w:tcPr>
              <w:p w14:paraId="38EE323D"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3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Food Intake" option</w:t>
                </w:r>
              </w:p>
            </w:tc>
          </w:tr>
          <w:tr w:rsidR="008F0277" w14:paraId="38EE3242" w14:textId="77777777">
            <w:tc>
              <w:tcPr>
                <w:tcW w:w="2220" w:type="dxa"/>
                <w:shd w:val="clear" w:color="auto" w:fill="auto"/>
                <w:tcMar>
                  <w:top w:w="100" w:type="dxa"/>
                  <w:left w:w="100" w:type="dxa"/>
                  <w:bottom w:w="100" w:type="dxa"/>
                  <w:right w:w="100" w:type="dxa"/>
                </w:tcMar>
              </w:tcPr>
              <w:p w14:paraId="38EE324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4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w:t>
                </w:r>
              </w:p>
            </w:tc>
          </w:tr>
          <w:tr w:rsidR="008F0277" w14:paraId="38EE3248" w14:textId="77777777">
            <w:tc>
              <w:tcPr>
                <w:tcW w:w="2220" w:type="dxa"/>
                <w:shd w:val="clear" w:color="auto" w:fill="auto"/>
                <w:tcMar>
                  <w:top w:w="100" w:type="dxa"/>
                  <w:left w:w="100" w:type="dxa"/>
                  <w:bottom w:w="100" w:type="dxa"/>
                  <w:right w:w="100" w:type="dxa"/>
                </w:tcMar>
              </w:tcPr>
              <w:p w14:paraId="38EE324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44" w14:textId="77777777" w:rsidR="008F0277" w:rsidRDefault="00FF3E4E">
                <w:pPr>
                  <w:widowControl w:val="0"/>
                  <w:numPr>
                    <w:ilvl w:val="0"/>
                    <w:numId w:val="1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Food Intake"</w:t>
                </w:r>
              </w:p>
              <w:p w14:paraId="38EE3245" w14:textId="77777777" w:rsidR="008F0277" w:rsidRDefault="00FF3E4E">
                <w:pPr>
                  <w:widowControl w:val="0"/>
                  <w:numPr>
                    <w:ilvl w:val="0"/>
                    <w:numId w:val="1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food entry form</w:t>
                </w:r>
              </w:p>
              <w:p w14:paraId="38EE3246" w14:textId="77777777" w:rsidR="008F0277" w:rsidRDefault="00FF3E4E">
                <w:pPr>
                  <w:widowControl w:val="0"/>
                  <w:numPr>
                    <w:ilvl w:val="0"/>
                    <w:numId w:val="1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inputs food details</w:t>
                </w:r>
              </w:p>
              <w:p w14:paraId="38EE3247" w14:textId="77777777" w:rsidR="008F0277" w:rsidRDefault="00FF3E4E">
                <w:pPr>
                  <w:widowControl w:val="0"/>
                  <w:numPr>
                    <w:ilvl w:val="0"/>
                    <w:numId w:val="1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system saves the entered data</w:t>
                </w:r>
              </w:p>
            </w:tc>
          </w:tr>
          <w:tr w:rsidR="008F0277" w14:paraId="38EE324C" w14:textId="77777777">
            <w:tc>
              <w:tcPr>
                <w:tcW w:w="2220" w:type="dxa"/>
                <w:shd w:val="clear" w:color="auto" w:fill="auto"/>
                <w:tcMar>
                  <w:top w:w="100" w:type="dxa"/>
                  <w:left w:w="100" w:type="dxa"/>
                  <w:bottom w:w="100" w:type="dxa"/>
                  <w:right w:w="100" w:type="dxa"/>
                </w:tcMar>
              </w:tcPr>
              <w:p w14:paraId="38EE324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Alternative Scenario</w:t>
                </w:r>
              </w:p>
            </w:tc>
            <w:tc>
              <w:tcPr>
                <w:tcW w:w="7140" w:type="dxa"/>
                <w:shd w:val="clear" w:color="auto" w:fill="auto"/>
                <w:tcMar>
                  <w:top w:w="100" w:type="dxa"/>
                  <w:left w:w="100" w:type="dxa"/>
                  <w:bottom w:w="100" w:type="dxa"/>
                  <w:right w:w="100" w:type="dxa"/>
                </w:tcMar>
              </w:tcPr>
              <w:p w14:paraId="38EE324A" w14:textId="77777777" w:rsidR="008F0277" w:rsidRDefault="00FF3E4E">
                <w:pPr>
                  <w:widowControl w:val="0"/>
                  <w:numPr>
                    <w:ilvl w:val="0"/>
                    <w:numId w:val="3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 uses "Capture Food Pictures" to address the food consumed</w:t>
                </w:r>
              </w:p>
              <w:p w14:paraId="38EE324B" w14:textId="77777777" w:rsidR="008F0277" w:rsidRDefault="00FF3E4E">
                <w:pPr>
                  <w:widowControl w:val="0"/>
                  <w:numPr>
                    <w:ilvl w:val="0"/>
                    <w:numId w:val="3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saves the entered picture</w:t>
                </w:r>
              </w:p>
            </w:tc>
          </w:tr>
        </w:tbl>
      </w:sdtContent>
    </w:sdt>
    <w:p w14:paraId="38EE324D" w14:textId="77777777" w:rsidR="008F0277" w:rsidRDefault="008F0277">
      <w:pPr>
        <w:widowControl w:val="0"/>
        <w:spacing w:line="240" w:lineRule="auto"/>
        <w:jc w:val="both"/>
        <w:rPr>
          <w:rFonts w:ascii="Times New Roman" w:eastAsia="Times New Roman" w:hAnsi="Times New Roman" w:cs="Times New Roman"/>
          <w:sz w:val="24"/>
          <w:szCs w:val="24"/>
        </w:rPr>
      </w:pPr>
    </w:p>
    <w:p w14:paraId="38EE324E" w14:textId="77777777" w:rsidR="008F0277" w:rsidRDefault="008F0277">
      <w:pPr>
        <w:widowControl w:val="0"/>
        <w:spacing w:line="240" w:lineRule="auto"/>
        <w:jc w:val="both"/>
        <w:rPr>
          <w:rFonts w:ascii="Times New Roman" w:eastAsia="Times New Roman" w:hAnsi="Times New Roman" w:cs="Times New Roman"/>
          <w:sz w:val="24"/>
          <w:szCs w:val="24"/>
        </w:rPr>
      </w:pPr>
    </w:p>
    <w:sdt>
      <w:sdtPr>
        <w:tag w:val="goog_rdk_4"/>
        <w:id w:val="-1096167524"/>
        <w:lock w:val="contentLocked"/>
      </w:sdtPr>
      <w:sdtContent>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51" w14:textId="77777777">
            <w:tc>
              <w:tcPr>
                <w:tcW w:w="2220" w:type="dxa"/>
                <w:shd w:val="clear" w:color="auto" w:fill="auto"/>
                <w:tcMar>
                  <w:top w:w="100" w:type="dxa"/>
                  <w:left w:w="100" w:type="dxa"/>
                  <w:bottom w:w="100" w:type="dxa"/>
                  <w:right w:w="100" w:type="dxa"/>
                </w:tcMar>
              </w:tcPr>
              <w:p w14:paraId="38EE324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5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Capture Food Pictures</w:t>
                </w:r>
              </w:p>
            </w:tc>
          </w:tr>
          <w:tr w:rsidR="008F0277" w14:paraId="38EE3254" w14:textId="77777777">
            <w:tc>
              <w:tcPr>
                <w:tcW w:w="2220" w:type="dxa"/>
                <w:shd w:val="clear" w:color="auto" w:fill="auto"/>
                <w:tcMar>
                  <w:top w:w="100" w:type="dxa"/>
                  <w:left w:w="100" w:type="dxa"/>
                  <w:bottom w:w="100" w:type="dxa"/>
                  <w:right w:w="100" w:type="dxa"/>
                </w:tcMar>
              </w:tcPr>
              <w:p w14:paraId="38EE325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5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takes pictures of their food to assist in food intake logging</w:t>
                </w:r>
              </w:p>
            </w:tc>
          </w:tr>
          <w:tr w:rsidR="008F0277" w14:paraId="38EE3257" w14:textId="77777777">
            <w:tc>
              <w:tcPr>
                <w:tcW w:w="2220" w:type="dxa"/>
                <w:shd w:val="clear" w:color="auto" w:fill="auto"/>
                <w:tcMar>
                  <w:top w:w="100" w:type="dxa"/>
                  <w:left w:w="100" w:type="dxa"/>
                  <w:bottom w:w="100" w:type="dxa"/>
                  <w:right w:w="100" w:type="dxa"/>
                </w:tcMar>
              </w:tcPr>
              <w:p w14:paraId="38EE325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5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w:t>
                </w:r>
              </w:p>
            </w:tc>
          </w:tr>
          <w:tr w:rsidR="008F0277" w14:paraId="38EE325A" w14:textId="77777777">
            <w:tc>
              <w:tcPr>
                <w:tcW w:w="2220" w:type="dxa"/>
                <w:shd w:val="clear" w:color="auto" w:fill="auto"/>
                <w:tcMar>
                  <w:top w:w="100" w:type="dxa"/>
                  <w:left w:w="100" w:type="dxa"/>
                  <w:bottom w:w="100" w:type="dxa"/>
                  <w:right w:w="100" w:type="dxa"/>
                </w:tcMar>
              </w:tcPr>
              <w:p w14:paraId="38EE325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5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"Capture Food Pictures" option</w:t>
                </w:r>
              </w:p>
            </w:tc>
          </w:tr>
          <w:tr w:rsidR="008F0277" w14:paraId="38EE325D" w14:textId="77777777">
            <w:tc>
              <w:tcPr>
                <w:tcW w:w="2220" w:type="dxa"/>
                <w:shd w:val="clear" w:color="auto" w:fill="auto"/>
                <w:tcMar>
                  <w:top w:w="100" w:type="dxa"/>
                  <w:left w:w="100" w:type="dxa"/>
                  <w:bottom w:w="100" w:type="dxa"/>
                  <w:right w:w="100" w:type="dxa"/>
                </w:tcMar>
              </w:tcPr>
              <w:p w14:paraId="38EE325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5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 device has camera access</w:t>
                </w:r>
              </w:p>
            </w:tc>
          </w:tr>
          <w:tr w:rsidR="008F0277" w14:paraId="38EE3263" w14:textId="77777777">
            <w:trPr>
              <w:trHeight w:val="992"/>
            </w:trPr>
            <w:tc>
              <w:tcPr>
                <w:tcW w:w="2220" w:type="dxa"/>
                <w:shd w:val="clear" w:color="auto" w:fill="auto"/>
                <w:tcMar>
                  <w:top w:w="100" w:type="dxa"/>
                  <w:left w:w="100" w:type="dxa"/>
                  <w:bottom w:w="100" w:type="dxa"/>
                  <w:right w:w="100" w:type="dxa"/>
                </w:tcMar>
              </w:tcPr>
              <w:p w14:paraId="38EE325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5F" w14:textId="77777777" w:rsidR="008F0277" w:rsidRDefault="00FF3E4E">
                <w:pPr>
                  <w:widowControl w:val="0"/>
                  <w:numPr>
                    <w:ilvl w:val="0"/>
                    <w:numId w:val="6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"Capture Food Pictures"</w:t>
                </w:r>
              </w:p>
              <w:p w14:paraId="38EE3260" w14:textId="77777777" w:rsidR="008F0277" w:rsidRDefault="00FF3E4E">
                <w:pPr>
                  <w:widowControl w:val="0"/>
                  <w:numPr>
                    <w:ilvl w:val="0"/>
                    <w:numId w:val="6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opens camera interface</w:t>
                </w:r>
              </w:p>
              <w:p w14:paraId="38EE3261" w14:textId="77777777" w:rsidR="008F0277" w:rsidRDefault="00FF3E4E">
                <w:pPr>
                  <w:widowControl w:val="0"/>
                  <w:numPr>
                    <w:ilvl w:val="0"/>
                    <w:numId w:val="6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takes a picture of their food</w:t>
                </w:r>
              </w:p>
              <w:p w14:paraId="38EE3262" w14:textId="77777777" w:rsidR="008F0277" w:rsidRDefault="00FF3E4E">
                <w:pPr>
                  <w:widowControl w:val="0"/>
                  <w:numPr>
                    <w:ilvl w:val="0"/>
                    <w:numId w:val="6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processes the image and suggests food items</w:t>
                </w:r>
              </w:p>
            </w:tc>
          </w:tr>
          <w:tr w:rsidR="008F0277" w14:paraId="38EE3267" w14:textId="77777777">
            <w:tc>
              <w:tcPr>
                <w:tcW w:w="2220" w:type="dxa"/>
                <w:shd w:val="clear" w:color="auto" w:fill="auto"/>
                <w:tcMar>
                  <w:top w:w="100" w:type="dxa"/>
                  <w:left w:w="100" w:type="dxa"/>
                  <w:bottom w:w="100" w:type="dxa"/>
                  <w:right w:w="100" w:type="dxa"/>
                </w:tcMar>
              </w:tcPr>
              <w:p w14:paraId="38EE326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65" w14:textId="77777777" w:rsidR="008F0277" w:rsidRDefault="00FF3E4E">
                <w:pPr>
                  <w:widowControl w:val="0"/>
                  <w:numPr>
                    <w:ilvl w:val="0"/>
                    <w:numId w:val="3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Camera access is denied</w:t>
                </w:r>
              </w:p>
              <w:p w14:paraId="38EE3266" w14:textId="77777777" w:rsidR="008F0277" w:rsidRDefault="00FF3E4E">
                <w:pPr>
                  <w:widowControl w:val="0"/>
                  <w:numPr>
                    <w:ilvl w:val="0"/>
                    <w:numId w:val="3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prompts for camera permissions</w:t>
                </w:r>
              </w:p>
            </w:tc>
          </w:tr>
        </w:tbl>
      </w:sdtContent>
    </w:sdt>
    <w:p w14:paraId="38EE3268" w14:textId="77777777" w:rsidR="008F0277" w:rsidRDefault="008F0277">
      <w:pPr>
        <w:widowControl w:val="0"/>
        <w:spacing w:line="240" w:lineRule="auto"/>
        <w:jc w:val="both"/>
        <w:rPr>
          <w:rFonts w:ascii="Times New Roman" w:eastAsia="Times New Roman" w:hAnsi="Times New Roman" w:cs="Times New Roman"/>
          <w:sz w:val="24"/>
          <w:szCs w:val="24"/>
        </w:rPr>
      </w:pPr>
    </w:p>
    <w:p w14:paraId="38EE3269" w14:textId="77777777" w:rsidR="008F0277" w:rsidRDefault="008F0277">
      <w:pPr>
        <w:widowControl w:val="0"/>
        <w:spacing w:line="240" w:lineRule="auto"/>
        <w:jc w:val="both"/>
        <w:rPr>
          <w:rFonts w:ascii="Times New Roman" w:eastAsia="Times New Roman" w:hAnsi="Times New Roman" w:cs="Times New Roman"/>
          <w:sz w:val="24"/>
          <w:szCs w:val="24"/>
        </w:rPr>
      </w:pPr>
    </w:p>
    <w:sdt>
      <w:sdtPr>
        <w:tag w:val="goog_rdk_5"/>
        <w:id w:val="104017621"/>
        <w:lock w:val="contentLocked"/>
      </w:sdtPr>
      <w:sdtContent>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6C" w14:textId="77777777">
            <w:tc>
              <w:tcPr>
                <w:tcW w:w="2220" w:type="dxa"/>
                <w:shd w:val="clear" w:color="auto" w:fill="auto"/>
                <w:tcMar>
                  <w:top w:w="100" w:type="dxa"/>
                  <w:left w:w="100" w:type="dxa"/>
                  <w:bottom w:w="100" w:type="dxa"/>
                  <w:right w:w="100" w:type="dxa"/>
                </w:tcMar>
              </w:tcPr>
              <w:p w14:paraId="38EE326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6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Rate Overall Feeling</w:t>
                </w:r>
              </w:p>
            </w:tc>
          </w:tr>
          <w:tr w:rsidR="008F0277" w14:paraId="38EE326F" w14:textId="77777777">
            <w:tc>
              <w:tcPr>
                <w:tcW w:w="2220" w:type="dxa"/>
                <w:shd w:val="clear" w:color="auto" w:fill="auto"/>
                <w:tcMar>
                  <w:top w:w="100" w:type="dxa"/>
                  <w:left w:w="100" w:type="dxa"/>
                  <w:bottom w:w="100" w:type="dxa"/>
                  <w:right w:w="100" w:type="dxa"/>
                </w:tcMar>
              </w:tcPr>
              <w:p w14:paraId="38EE326D"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6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rates their overall feeling or well-being throughout the day</w:t>
                </w:r>
              </w:p>
            </w:tc>
          </w:tr>
          <w:tr w:rsidR="008F0277" w14:paraId="38EE3272" w14:textId="77777777">
            <w:tc>
              <w:tcPr>
                <w:tcW w:w="2220" w:type="dxa"/>
                <w:shd w:val="clear" w:color="auto" w:fill="auto"/>
                <w:tcMar>
                  <w:top w:w="100" w:type="dxa"/>
                  <w:left w:w="100" w:type="dxa"/>
                  <w:bottom w:w="100" w:type="dxa"/>
                  <w:right w:w="100" w:type="dxa"/>
                </w:tcMar>
              </w:tcPr>
              <w:p w14:paraId="38EE327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7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w:t>
                </w:r>
              </w:p>
            </w:tc>
          </w:tr>
          <w:tr w:rsidR="008F0277" w14:paraId="38EE3275" w14:textId="77777777">
            <w:tc>
              <w:tcPr>
                <w:tcW w:w="2220" w:type="dxa"/>
                <w:shd w:val="clear" w:color="auto" w:fill="auto"/>
                <w:tcMar>
                  <w:top w:w="100" w:type="dxa"/>
                  <w:left w:w="100" w:type="dxa"/>
                  <w:bottom w:w="100" w:type="dxa"/>
                  <w:right w:w="100" w:type="dxa"/>
                </w:tcMar>
              </w:tcPr>
              <w:p w14:paraId="38EE327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7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"Rate Overall Feeling" option</w:t>
                </w:r>
              </w:p>
            </w:tc>
          </w:tr>
          <w:tr w:rsidR="008F0277" w14:paraId="38EE3278" w14:textId="77777777">
            <w:tc>
              <w:tcPr>
                <w:tcW w:w="2220" w:type="dxa"/>
                <w:shd w:val="clear" w:color="auto" w:fill="auto"/>
                <w:tcMar>
                  <w:top w:w="100" w:type="dxa"/>
                  <w:left w:w="100" w:type="dxa"/>
                  <w:bottom w:w="100" w:type="dxa"/>
                  <w:right w:w="100" w:type="dxa"/>
                </w:tcMar>
              </w:tcPr>
              <w:p w14:paraId="38EE327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7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w:t>
                </w:r>
              </w:p>
            </w:tc>
          </w:tr>
          <w:tr w:rsidR="008F0277" w14:paraId="38EE327E" w14:textId="77777777">
            <w:tc>
              <w:tcPr>
                <w:tcW w:w="2220" w:type="dxa"/>
                <w:shd w:val="clear" w:color="auto" w:fill="auto"/>
                <w:tcMar>
                  <w:top w:w="100" w:type="dxa"/>
                  <w:left w:w="100" w:type="dxa"/>
                  <w:bottom w:w="100" w:type="dxa"/>
                  <w:right w:w="100" w:type="dxa"/>
                </w:tcMar>
              </w:tcPr>
              <w:p w14:paraId="38EE327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7A" w14:textId="77777777" w:rsidR="008F0277" w:rsidRDefault="00FF3E4E">
                <w:pPr>
                  <w:widowControl w:val="0"/>
                  <w:numPr>
                    <w:ilvl w:val="0"/>
                    <w:numId w:val="4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"Rate Overall Feeling"</w:t>
                </w:r>
              </w:p>
              <w:p w14:paraId="38EE327B" w14:textId="77777777" w:rsidR="008F0277" w:rsidRDefault="00FF3E4E">
                <w:pPr>
                  <w:widowControl w:val="0"/>
                  <w:numPr>
                    <w:ilvl w:val="0"/>
                    <w:numId w:val="4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a rating scale (scale 1-5, emoji-based)</w:t>
                </w:r>
              </w:p>
              <w:p w14:paraId="38EE327C" w14:textId="77777777" w:rsidR="008F0277" w:rsidRDefault="00FF3E4E">
                <w:pPr>
                  <w:widowControl w:val="0"/>
                  <w:numPr>
                    <w:ilvl w:val="0"/>
                    <w:numId w:val="4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their current overall feeling</w:t>
                </w:r>
              </w:p>
              <w:p w14:paraId="38EE327D" w14:textId="77777777" w:rsidR="008F0277" w:rsidRDefault="00FF3E4E">
                <w:pPr>
                  <w:widowControl w:val="0"/>
                  <w:numPr>
                    <w:ilvl w:val="0"/>
                    <w:numId w:val="4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rating</w:t>
                </w:r>
              </w:p>
            </w:tc>
          </w:tr>
          <w:tr w:rsidR="008F0277" w14:paraId="38EE3282" w14:textId="77777777">
            <w:tc>
              <w:tcPr>
                <w:tcW w:w="2220" w:type="dxa"/>
                <w:shd w:val="clear" w:color="auto" w:fill="auto"/>
                <w:tcMar>
                  <w:top w:w="100" w:type="dxa"/>
                  <w:left w:w="100" w:type="dxa"/>
                  <w:bottom w:w="100" w:type="dxa"/>
                  <w:right w:w="100" w:type="dxa"/>
                </w:tcMar>
              </w:tcPr>
              <w:p w14:paraId="38EE327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80" w14:textId="77777777" w:rsidR="008F0277" w:rsidRDefault="00FF3E4E">
                <w:pPr>
                  <w:widowControl w:val="0"/>
                  <w:numPr>
                    <w:ilvl w:val="0"/>
                    <w:numId w:val="3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 wants to add comments to their rating</w:t>
                </w:r>
              </w:p>
              <w:p w14:paraId="38EE3281" w14:textId="77777777" w:rsidR="008F0277" w:rsidRDefault="00FF3E4E">
                <w:pPr>
                  <w:widowControl w:val="0"/>
                  <w:numPr>
                    <w:ilvl w:val="0"/>
                    <w:numId w:val="3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provides an optional text field for additional notes</w:t>
                </w:r>
              </w:p>
            </w:tc>
          </w:tr>
        </w:tbl>
      </w:sdtContent>
    </w:sdt>
    <w:p w14:paraId="38EE3283" w14:textId="77777777" w:rsidR="008F0277" w:rsidRDefault="008F0277">
      <w:pPr>
        <w:widowControl w:val="0"/>
        <w:spacing w:line="240" w:lineRule="auto"/>
        <w:jc w:val="both"/>
        <w:rPr>
          <w:rFonts w:ascii="Times New Roman" w:eastAsia="Times New Roman" w:hAnsi="Times New Roman" w:cs="Times New Roman"/>
          <w:sz w:val="24"/>
          <w:szCs w:val="24"/>
        </w:rPr>
      </w:pPr>
    </w:p>
    <w:p w14:paraId="04FD387A" w14:textId="77777777" w:rsidR="00771DD6" w:rsidRDefault="00771DD6">
      <w:pPr>
        <w:widowControl w:val="0"/>
        <w:spacing w:line="240" w:lineRule="auto"/>
        <w:jc w:val="both"/>
        <w:rPr>
          <w:rFonts w:ascii="Times New Roman" w:eastAsia="Times New Roman" w:hAnsi="Times New Roman" w:cs="Times New Roman"/>
          <w:sz w:val="24"/>
          <w:szCs w:val="24"/>
        </w:rPr>
      </w:pPr>
    </w:p>
    <w:sdt>
      <w:sdtPr>
        <w:tag w:val="goog_rdk_6"/>
        <w:id w:val="-303154182"/>
        <w:lock w:val="contentLocked"/>
      </w:sdtPr>
      <w:sdtContent>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86" w14:textId="77777777">
            <w:tc>
              <w:tcPr>
                <w:tcW w:w="2220" w:type="dxa"/>
                <w:shd w:val="clear" w:color="auto" w:fill="auto"/>
                <w:tcMar>
                  <w:top w:w="100" w:type="dxa"/>
                  <w:left w:w="100" w:type="dxa"/>
                  <w:bottom w:w="100" w:type="dxa"/>
                  <w:right w:w="100" w:type="dxa"/>
                </w:tcMar>
              </w:tcPr>
              <w:p w14:paraId="38EE328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8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Symptoms</w:t>
                </w:r>
              </w:p>
            </w:tc>
          </w:tr>
          <w:tr w:rsidR="008F0277" w14:paraId="38EE3289" w14:textId="77777777">
            <w:tc>
              <w:tcPr>
                <w:tcW w:w="2220" w:type="dxa"/>
                <w:shd w:val="clear" w:color="auto" w:fill="auto"/>
                <w:tcMar>
                  <w:top w:w="100" w:type="dxa"/>
                  <w:left w:w="100" w:type="dxa"/>
                  <w:bottom w:w="100" w:type="dxa"/>
                  <w:right w:w="100" w:type="dxa"/>
                </w:tcMar>
              </w:tcPr>
              <w:p w14:paraId="38EE328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Description</w:t>
                </w:r>
              </w:p>
            </w:tc>
            <w:tc>
              <w:tcPr>
                <w:tcW w:w="7140" w:type="dxa"/>
                <w:shd w:val="clear" w:color="auto" w:fill="auto"/>
                <w:tcMar>
                  <w:top w:w="100" w:type="dxa"/>
                  <w:left w:w="100" w:type="dxa"/>
                  <w:bottom w:w="100" w:type="dxa"/>
                  <w:right w:w="100" w:type="dxa"/>
                </w:tcMar>
              </w:tcPr>
              <w:p w14:paraId="38EE328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logs their PD symptoms</w:t>
                </w:r>
              </w:p>
            </w:tc>
          </w:tr>
          <w:tr w:rsidR="008F0277" w14:paraId="38EE328C" w14:textId="77777777">
            <w:tc>
              <w:tcPr>
                <w:tcW w:w="2220" w:type="dxa"/>
                <w:shd w:val="clear" w:color="auto" w:fill="auto"/>
                <w:tcMar>
                  <w:top w:w="100" w:type="dxa"/>
                  <w:left w:w="100" w:type="dxa"/>
                  <w:bottom w:w="100" w:type="dxa"/>
                  <w:right w:w="100" w:type="dxa"/>
                </w:tcMar>
              </w:tcPr>
              <w:p w14:paraId="38EE328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8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w:t>
                </w:r>
              </w:p>
            </w:tc>
          </w:tr>
          <w:tr w:rsidR="008F0277" w14:paraId="38EE328F" w14:textId="77777777">
            <w:tc>
              <w:tcPr>
                <w:tcW w:w="2220" w:type="dxa"/>
                <w:shd w:val="clear" w:color="auto" w:fill="auto"/>
                <w:tcMar>
                  <w:top w:w="100" w:type="dxa"/>
                  <w:left w:w="100" w:type="dxa"/>
                  <w:bottom w:w="100" w:type="dxa"/>
                  <w:right w:w="100" w:type="dxa"/>
                </w:tcMar>
              </w:tcPr>
              <w:p w14:paraId="38EE328D"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8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Symptoms" option</w:t>
                </w:r>
              </w:p>
            </w:tc>
          </w:tr>
          <w:tr w:rsidR="008F0277" w14:paraId="38EE3292" w14:textId="77777777">
            <w:tc>
              <w:tcPr>
                <w:tcW w:w="2220" w:type="dxa"/>
                <w:shd w:val="clear" w:color="auto" w:fill="auto"/>
                <w:tcMar>
                  <w:top w:w="100" w:type="dxa"/>
                  <w:left w:w="100" w:type="dxa"/>
                  <w:bottom w:w="100" w:type="dxa"/>
                  <w:right w:w="100" w:type="dxa"/>
                </w:tcMar>
              </w:tcPr>
              <w:p w14:paraId="38EE329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9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 device has camera access</w:t>
                </w:r>
              </w:p>
            </w:tc>
          </w:tr>
          <w:tr w:rsidR="008F0277" w14:paraId="38EE3298" w14:textId="77777777">
            <w:trPr>
              <w:trHeight w:val="992"/>
            </w:trPr>
            <w:tc>
              <w:tcPr>
                <w:tcW w:w="2220" w:type="dxa"/>
                <w:shd w:val="clear" w:color="auto" w:fill="auto"/>
                <w:tcMar>
                  <w:top w:w="100" w:type="dxa"/>
                  <w:left w:w="100" w:type="dxa"/>
                  <w:bottom w:w="100" w:type="dxa"/>
                  <w:right w:w="100" w:type="dxa"/>
                </w:tcMar>
              </w:tcPr>
              <w:p w14:paraId="38EE329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94" w14:textId="77777777" w:rsidR="008F0277" w:rsidRDefault="00FF3E4E">
                <w:pPr>
                  <w:widowControl w:val="0"/>
                  <w:numPr>
                    <w:ilvl w:val="0"/>
                    <w:numId w:val="2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selects "Enter Symptoms"</w:t>
                </w:r>
              </w:p>
              <w:p w14:paraId="38EE3295" w14:textId="77777777" w:rsidR="008F0277" w:rsidRDefault="00FF3E4E">
                <w:pPr>
                  <w:widowControl w:val="0"/>
                  <w:numPr>
                    <w:ilvl w:val="0"/>
                    <w:numId w:val="2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known symptoms to choose</w:t>
                </w:r>
              </w:p>
              <w:p w14:paraId="38EE3296" w14:textId="77777777" w:rsidR="008F0277" w:rsidRDefault="00FF3E4E">
                <w:pPr>
                  <w:widowControl w:val="0"/>
                  <w:numPr>
                    <w:ilvl w:val="0"/>
                    <w:numId w:val="2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inputs symptom details (time, severity, duration)</w:t>
                </w:r>
              </w:p>
              <w:p w14:paraId="38EE3297" w14:textId="77777777" w:rsidR="008F0277" w:rsidRDefault="00FF3E4E">
                <w:pPr>
                  <w:widowControl w:val="0"/>
                  <w:numPr>
                    <w:ilvl w:val="0"/>
                    <w:numId w:val="2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entered data</w:t>
                </w:r>
              </w:p>
            </w:tc>
          </w:tr>
          <w:tr w:rsidR="008F0277" w14:paraId="38EE329C" w14:textId="77777777">
            <w:tc>
              <w:tcPr>
                <w:tcW w:w="2220" w:type="dxa"/>
                <w:shd w:val="clear" w:color="auto" w:fill="auto"/>
                <w:tcMar>
                  <w:top w:w="100" w:type="dxa"/>
                  <w:left w:w="100" w:type="dxa"/>
                  <w:bottom w:w="100" w:type="dxa"/>
                  <w:right w:w="100" w:type="dxa"/>
                </w:tcMar>
              </w:tcPr>
              <w:p w14:paraId="38EE329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9A" w14:textId="77777777" w:rsidR="008F0277" w:rsidRDefault="00FF3E4E">
                <w:pPr>
                  <w:widowControl w:val="0"/>
                  <w:numPr>
                    <w:ilvl w:val="0"/>
                    <w:numId w:val="2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 reports a new symptom not in the list</w:t>
                </w:r>
              </w:p>
              <w:p w14:paraId="38EE329B" w14:textId="77777777" w:rsidR="008F0277" w:rsidRDefault="00FF3E4E">
                <w:pPr>
                  <w:widowControl w:val="0"/>
                  <w:numPr>
                    <w:ilvl w:val="0"/>
                    <w:numId w:val="2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allows free-text entry for new symptoms</w:t>
                </w:r>
              </w:p>
            </w:tc>
          </w:tr>
        </w:tbl>
      </w:sdtContent>
    </w:sdt>
    <w:p w14:paraId="4F319538" w14:textId="77777777" w:rsidR="00C04C6D" w:rsidRDefault="00C04C6D">
      <w:pPr>
        <w:widowControl w:val="0"/>
        <w:spacing w:line="240" w:lineRule="auto"/>
        <w:jc w:val="both"/>
        <w:rPr>
          <w:rFonts w:ascii="Times New Roman" w:eastAsia="Times New Roman" w:hAnsi="Times New Roman" w:cs="Times New Roman"/>
          <w:sz w:val="24"/>
          <w:szCs w:val="24"/>
        </w:rPr>
      </w:pPr>
    </w:p>
    <w:p w14:paraId="0BF72ADF" w14:textId="77777777" w:rsidR="00C04C6D" w:rsidRDefault="00C04C6D">
      <w:pPr>
        <w:widowControl w:val="0"/>
        <w:spacing w:line="240" w:lineRule="auto"/>
        <w:jc w:val="both"/>
        <w:rPr>
          <w:rFonts w:ascii="Times New Roman" w:eastAsia="Times New Roman" w:hAnsi="Times New Roman" w:cs="Times New Roman"/>
          <w:sz w:val="24"/>
          <w:szCs w:val="24"/>
        </w:rPr>
      </w:pPr>
    </w:p>
    <w:sdt>
      <w:sdtPr>
        <w:tag w:val="goog_rdk_7"/>
        <w:id w:val="1190724750"/>
        <w:lock w:val="contentLocked"/>
      </w:sdtPr>
      <w:sdtContent>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A1" w14:textId="77777777">
            <w:tc>
              <w:tcPr>
                <w:tcW w:w="2220" w:type="dxa"/>
                <w:shd w:val="clear" w:color="auto" w:fill="auto"/>
                <w:tcMar>
                  <w:top w:w="100" w:type="dxa"/>
                  <w:left w:w="100" w:type="dxa"/>
                  <w:bottom w:w="100" w:type="dxa"/>
                  <w:right w:w="100" w:type="dxa"/>
                </w:tcMar>
              </w:tcPr>
              <w:p w14:paraId="38EE329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A0"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r>
          <w:tr w:rsidR="008F0277" w14:paraId="38EE32A4" w14:textId="77777777">
            <w:tc>
              <w:tcPr>
                <w:tcW w:w="2220" w:type="dxa"/>
                <w:shd w:val="clear" w:color="auto" w:fill="auto"/>
                <w:tcMar>
                  <w:top w:w="100" w:type="dxa"/>
                  <w:left w:w="100" w:type="dxa"/>
                  <w:bottom w:w="100" w:type="dxa"/>
                  <w:right w:w="100" w:type="dxa"/>
                </w:tcMar>
              </w:tcPr>
              <w:p w14:paraId="38EE32A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A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Registered user accesses their account</w:t>
                </w:r>
              </w:p>
            </w:tc>
          </w:tr>
          <w:tr w:rsidR="008F0277" w14:paraId="38EE32A7" w14:textId="77777777">
            <w:tc>
              <w:tcPr>
                <w:tcW w:w="2220" w:type="dxa"/>
                <w:shd w:val="clear" w:color="auto" w:fill="auto"/>
                <w:tcMar>
                  <w:top w:w="100" w:type="dxa"/>
                  <w:left w:w="100" w:type="dxa"/>
                  <w:bottom w:w="100" w:type="dxa"/>
                  <w:right w:w="100" w:type="dxa"/>
                </w:tcMar>
              </w:tcPr>
              <w:p w14:paraId="38EE32A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A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 User, PD Patient</w:t>
                </w:r>
              </w:p>
            </w:tc>
          </w:tr>
          <w:tr w:rsidR="008F0277" w14:paraId="38EE32AA" w14:textId="77777777">
            <w:tc>
              <w:tcPr>
                <w:tcW w:w="2220" w:type="dxa"/>
                <w:shd w:val="clear" w:color="auto" w:fill="auto"/>
                <w:tcMar>
                  <w:top w:w="100" w:type="dxa"/>
                  <w:left w:w="100" w:type="dxa"/>
                  <w:bottom w:w="100" w:type="dxa"/>
                  <w:right w:w="100" w:type="dxa"/>
                </w:tcMar>
              </w:tcPr>
              <w:p w14:paraId="38EE32A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A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selects "Login" option</w:t>
                </w:r>
              </w:p>
            </w:tc>
          </w:tr>
          <w:tr w:rsidR="008F0277" w14:paraId="38EE32AD" w14:textId="77777777">
            <w:tc>
              <w:tcPr>
                <w:tcW w:w="2220" w:type="dxa"/>
                <w:shd w:val="clear" w:color="auto" w:fill="auto"/>
                <w:tcMar>
                  <w:top w:w="100" w:type="dxa"/>
                  <w:left w:w="100" w:type="dxa"/>
                  <w:bottom w:w="100" w:type="dxa"/>
                  <w:right w:w="100" w:type="dxa"/>
                </w:tcMar>
              </w:tcPr>
              <w:p w14:paraId="38EE32A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A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not logged in</w:t>
                </w:r>
              </w:p>
            </w:tc>
          </w:tr>
          <w:tr w:rsidR="008F0277" w14:paraId="38EE32B4" w14:textId="77777777">
            <w:tc>
              <w:tcPr>
                <w:tcW w:w="2220" w:type="dxa"/>
                <w:shd w:val="clear" w:color="auto" w:fill="auto"/>
                <w:tcMar>
                  <w:top w:w="100" w:type="dxa"/>
                  <w:left w:w="100" w:type="dxa"/>
                  <w:bottom w:w="100" w:type="dxa"/>
                  <w:right w:w="100" w:type="dxa"/>
                </w:tcMar>
              </w:tcPr>
              <w:p w14:paraId="38EE32A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AF" w14:textId="77777777" w:rsidR="008F0277" w:rsidRDefault="00FF3E4E">
                <w:pPr>
                  <w:widowControl w:val="0"/>
                  <w:numPr>
                    <w:ilvl w:val="0"/>
                    <w:numId w:val="5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selects "Login"</w:t>
                </w:r>
              </w:p>
              <w:p w14:paraId="38EE32B0" w14:textId="77777777" w:rsidR="008F0277" w:rsidRDefault="00FF3E4E">
                <w:pPr>
                  <w:widowControl w:val="0"/>
                  <w:numPr>
                    <w:ilvl w:val="0"/>
                    <w:numId w:val="5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login form</w:t>
                </w:r>
              </w:p>
              <w:p w14:paraId="38EE32B1" w14:textId="77777777" w:rsidR="008F0277" w:rsidRDefault="00FF3E4E">
                <w:pPr>
                  <w:widowControl w:val="0"/>
                  <w:numPr>
                    <w:ilvl w:val="0"/>
                    <w:numId w:val="5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credentials</w:t>
                </w:r>
              </w:p>
              <w:p w14:paraId="38EE32B2" w14:textId="77777777" w:rsidR="008F0277" w:rsidRDefault="00FF3E4E">
                <w:pPr>
                  <w:widowControl w:val="0"/>
                  <w:numPr>
                    <w:ilvl w:val="0"/>
                    <w:numId w:val="5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validates credentials</w:t>
                </w:r>
              </w:p>
              <w:p w14:paraId="38EE32B3" w14:textId="77777777" w:rsidR="008F0277" w:rsidRDefault="00FF3E4E">
                <w:pPr>
                  <w:widowControl w:val="0"/>
                  <w:numPr>
                    <w:ilvl w:val="0"/>
                    <w:numId w:val="5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logs user in</w:t>
                </w:r>
              </w:p>
            </w:tc>
          </w:tr>
          <w:tr w:rsidR="008F0277" w14:paraId="38EE32B8" w14:textId="77777777">
            <w:tc>
              <w:tcPr>
                <w:tcW w:w="2220" w:type="dxa"/>
                <w:shd w:val="clear" w:color="auto" w:fill="auto"/>
                <w:tcMar>
                  <w:top w:w="100" w:type="dxa"/>
                  <w:left w:w="100" w:type="dxa"/>
                  <w:bottom w:w="100" w:type="dxa"/>
                  <w:right w:w="100" w:type="dxa"/>
                </w:tcMar>
              </w:tcPr>
              <w:p w14:paraId="38EE32B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B6" w14:textId="77777777" w:rsidR="008F0277" w:rsidRDefault="00FF3E4E">
                <w:pPr>
                  <w:widowControl w:val="0"/>
                  <w:numPr>
                    <w:ilvl w:val="0"/>
                    <w:numId w:val="2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incorrect credentials</w:t>
                </w:r>
              </w:p>
              <w:p w14:paraId="38EE32B7" w14:textId="77777777" w:rsidR="008F0277" w:rsidRDefault="00FF3E4E">
                <w:pPr>
                  <w:widowControl w:val="0"/>
                  <w:numPr>
                    <w:ilvl w:val="0"/>
                    <w:numId w:val="2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error message</w:t>
                </w:r>
              </w:p>
            </w:tc>
          </w:tr>
        </w:tbl>
      </w:sdtContent>
    </w:sdt>
    <w:p w14:paraId="38EE32B9" w14:textId="77777777" w:rsidR="008F0277" w:rsidRDefault="008F0277">
      <w:pPr>
        <w:widowControl w:val="0"/>
        <w:spacing w:line="240" w:lineRule="auto"/>
        <w:jc w:val="both"/>
        <w:rPr>
          <w:rFonts w:ascii="Times New Roman" w:eastAsia="Times New Roman" w:hAnsi="Times New Roman" w:cs="Times New Roman"/>
          <w:sz w:val="24"/>
          <w:szCs w:val="24"/>
        </w:rPr>
      </w:pPr>
    </w:p>
    <w:p w14:paraId="38EE32BA" w14:textId="77777777" w:rsidR="008F0277" w:rsidRDefault="008F0277">
      <w:pPr>
        <w:widowControl w:val="0"/>
        <w:spacing w:line="240" w:lineRule="auto"/>
        <w:jc w:val="both"/>
        <w:rPr>
          <w:rFonts w:ascii="Times New Roman" w:eastAsia="Times New Roman" w:hAnsi="Times New Roman" w:cs="Times New Roman"/>
          <w:sz w:val="24"/>
          <w:szCs w:val="24"/>
        </w:rPr>
      </w:pPr>
    </w:p>
    <w:sdt>
      <w:sdtPr>
        <w:tag w:val="goog_rdk_8"/>
        <w:id w:val="282236501"/>
        <w:lock w:val="contentLocked"/>
      </w:sdtPr>
      <w:sdtContent>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BD" w14:textId="77777777">
            <w:tc>
              <w:tcPr>
                <w:tcW w:w="2220" w:type="dxa"/>
                <w:shd w:val="clear" w:color="auto" w:fill="auto"/>
                <w:tcMar>
                  <w:top w:w="100" w:type="dxa"/>
                  <w:left w:w="100" w:type="dxa"/>
                  <w:bottom w:w="100" w:type="dxa"/>
                  <w:right w:w="100" w:type="dxa"/>
                </w:tcMar>
              </w:tcPr>
              <w:p w14:paraId="38EE32B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B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Signup</w:t>
                </w:r>
              </w:p>
            </w:tc>
          </w:tr>
          <w:tr w:rsidR="008F0277" w14:paraId="38EE32C0" w14:textId="77777777">
            <w:tc>
              <w:tcPr>
                <w:tcW w:w="2220" w:type="dxa"/>
                <w:shd w:val="clear" w:color="auto" w:fill="auto"/>
                <w:tcMar>
                  <w:top w:w="100" w:type="dxa"/>
                  <w:left w:w="100" w:type="dxa"/>
                  <w:bottom w:w="100" w:type="dxa"/>
                  <w:right w:w="100" w:type="dxa"/>
                </w:tcMar>
              </w:tcPr>
              <w:p w14:paraId="38EE32B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B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New user creates an account</w:t>
                </w:r>
              </w:p>
            </w:tc>
          </w:tr>
          <w:tr w:rsidR="008F0277" w14:paraId="38EE32C3" w14:textId="77777777">
            <w:tc>
              <w:tcPr>
                <w:tcW w:w="2220" w:type="dxa"/>
                <w:shd w:val="clear" w:color="auto" w:fill="auto"/>
                <w:tcMar>
                  <w:top w:w="100" w:type="dxa"/>
                  <w:left w:w="100" w:type="dxa"/>
                  <w:bottom w:w="100" w:type="dxa"/>
                  <w:right w:w="100" w:type="dxa"/>
                </w:tcMar>
              </w:tcPr>
              <w:p w14:paraId="38EE32C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C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 User</w:t>
                </w:r>
              </w:p>
            </w:tc>
          </w:tr>
          <w:tr w:rsidR="008F0277" w14:paraId="38EE32C6" w14:textId="77777777">
            <w:tc>
              <w:tcPr>
                <w:tcW w:w="2220" w:type="dxa"/>
                <w:shd w:val="clear" w:color="auto" w:fill="auto"/>
                <w:tcMar>
                  <w:top w:w="100" w:type="dxa"/>
                  <w:left w:w="100" w:type="dxa"/>
                  <w:bottom w:w="100" w:type="dxa"/>
                  <w:right w:w="100" w:type="dxa"/>
                </w:tcMar>
              </w:tcPr>
              <w:p w14:paraId="38EE32C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C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selects "Signup" option</w:t>
                </w:r>
              </w:p>
            </w:tc>
          </w:tr>
          <w:tr w:rsidR="008F0277" w14:paraId="38EE32C9" w14:textId="77777777">
            <w:tc>
              <w:tcPr>
                <w:tcW w:w="2220" w:type="dxa"/>
                <w:shd w:val="clear" w:color="auto" w:fill="auto"/>
                <w:tcMar>
                  <w:top w:w="100" w:type="dxa"/>
                  <w:left w:w="100" w:type="dxa"/>
                  <w:bottom w:w="100" w:type="dxa"/>
                  <w:right w:w="100" w:type="dxa"/>
                </w:tcMar>
              </w:tcPr>
              <w:p w14:paraId="38EE32C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C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not exist</w:t>
                </w:r>
              </w:p>
            </w:tc>
          </w:tr>
          <w:tr w:rsidR="008F0277" w14:paraId="38EE32D1" w14:textId="77777777">
            <w:tc>
              <w:tcPr>
                <w:tcW w:w="2220" w:type="dxa"/>
                <w:shd w:val="clear" w:color="auto" w:fill="auto"/>
                <w:tcMar>
                  <w:top w:w="100" w:type="dxa"/>
                  <w:left w:w="100" w:type="dxa"/>
                  <w:bottom w:w="100" w:type="dxa"/>
                  <w:right w:w="100" w:type="dxa"/>
                </w:tcMar>
              </w:tcPr>
              <w:p w14:paraId="38EE32CA"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Successful Scenario</w:t>
                </w:r>
              </w:p>
            </w:tc>
            <w:tc>
              <w:tcPr>
                <w:tcW w:w="7140" w:type="dxa"/>
                <w:shd w:val="clear" w:color="auto" w:fill="auto"/>
                <w:tcMar>
                  <w:top w:w="100" w:type="dxa"/>
                  <w:left w:w="100" w:type="dxa"/>
                  <w:bottom w:w="100" w:type="dxa"/>
                  <w:right w:w="100" w:type="dxa"/>
                </w:tcMar>
              </w:tcPr>
              <w:p w14:paraId="38EE32CB" w14:textId="77777777" w:rsidR="008F0277" w:rsidRDefault="00FF3E4E">
                <w:pPr>
                  <w:widowControl w:val="0"/>
                  <w:numPr>
                    <w:ilvl w:val="0"/>
                    <w:numId w:val="5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selects "Signup"</w:t>
                </w:r>
              </w:p>
              <w:p w14:paraId="38EE32CC" w14:textId="77777777" w:rsidR="008F0277" w:rsidRDefault="00FF3E4E">
                <w:pPr>
                  <w:widowControl w:val="0"/>
                  <w:numPr>
                    <w:ilvl w:val="0"/>
                    <w:numId w:val="5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signup form</w:t>
                </w:r>
              </w:p>
              <w:p w14:paraId="38EE32CD" w14:textId="77777777" w:rsidR="008F0277" w:rsidRDefault="00FF3E4E">
                <w:pPr>
                  <w:widowControl w:val="0"/>
                  <w:numPr>
                    <w:ilvl w:val="0"/>
                    <w:numId w:val="5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required information</w:t>
                </w:r>
              </w:p>
              <w:p w14:paraId="38EE32CE" w14:textId="77777777" w:rsidR="008F0277" w:rsidRDefault="00FF3E4E">
                <w:pPr>
                  <w:widowControl w:val="0"/>
                  <w:numPr>
                    <w:ilvl w:val="0"/>
                    <w:numId w:val="5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selects appropriate role</w:t>
                </w:r>
              </w:p>
              <w:p w14:paraId="38EE32CF" w14:textId="77777777" w:rsidR="008F0277" w:rsidRDefault="00FF3E4E">
                <w:pPr>
                  <w:widowControl w:val="0"/>
                  <w:numPr>
                    <w:ilvl w:val="0"/>
                    <w:numId w:val="5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validates information</w:t>
                </w:r>
              </w:p>
              <w:p w14:paraId="38EE32D0" w14:textId="77777777" w:rsidR="008F0277" w:rsidRDefault="00FF3E4E">
                <w:pPr>
                  <w:widowControl w:val="0"/>
                  <w:numPr>
                    <w:ilvl w:val="0"/>
                    <w:numId w:val="5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creates account and logs user in</w:t>
                </w:r>
              </w:p>
            </w:tc>
          </w:tr>
          <w:tr w:rsidR="008F0277" w14:paraId="38EE32D5" w14:textId="77777777">
            <w:tc>
              <w:tcPr>
                <w:tcW w:w="2220" w:type="dxa"/>
                <w:shd w:val="clear" w:color="auto" w:fill="auto"/>
                <w:tcMar>
                  <w:top w:w="100" w:type="dxa"/>
                  <w:left w:w="100" w:type="dxa"/>
                  <w:bottom w:w="100" w:type="dxa"/>
                  <w:right w:w="100" w:type="dxa"/>
                </w:tcMar>
              </w:tcPr>
              <w:p w14:paraId="38EE32D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D3" w14:textId="77777777" w:rsidR="008F0277" w:rsidRDefault="00FF3E4E">
                <w:pPr>
                  <w:widowControl w:val="0"/>
                  <w:numPr>
                    <w:ilvl w:val="0"/>
                    <w:numId w:val="5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invalid information</w:t>
                </w:r>
              </w:p>
              <w:p w14:paraId="38EE32D4" w14:textId="77777777" w:rsidR="008F0277" w:rsidRDefault="00FF3E4E">
                <w:pPr>
                  <w:widowControl w:val="0"/>
                  <w:numPr>
                    <w:ilvl w:val="0"/>
                    <w:numId w:val="5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error and asks for correction</w:t>
                </w:r>
              </w:p>
            </w:tc>
          </w:tr>
        </w:tbl>
      </w:sdtContent>
    </w:sdt>
    <w:p w14:paraId="38EE32D7" w14:textId="77777777" w:rsidR="008F0277" w:rsidRDefault="008F0277">
      <w:pPr>
        <w:widowControl w:val="0"/>
        <w:spacing w:line="240" w:lineRule="auto"/>
        <w:jc w:val="both"/>
        <w:rPr>
          <w:rFonts w:ascii="Times New Roman" w:eastAsia="Times New Roman" w:hAnsi="Times New Roman" w:cs="Times New Roman"/>
          <w:sz w:val="24"/>
          <w:szCs w:val="24"/>
        </w:rPr>
      </w:pPr>
    </w:p>
    <w:p w14:paraId="35169C6D" w14:textId="77777777" w:rsidR="00771DD6" w:rsidRDefault="00771DD6">
      <w:pPr>
        <w:widowControl w:val="0"/>
        <w:spacing w:line="240" w:lineRule="auto"/>
        <w:jc w:val="both"/>
        <w:rPr>
          <w:rFonts w:ascii="Times New Roman" w:eastAsia="Times New Roman" w:hAnsi="Times New Roman" w:cs="Times New Roman"/>
          <w:sz w:val="24"/>
          <w:szCs w:val="24"/>
        </w:rPr>
      </w:pPr>
    </w:p>
    <w:sdt>
      <w:sdtPr>
        <w:tag w:val="goog_rdk_9"/>
        <w:id w:val="-1777863441"/>
        <w:lock w:val="contentLocked"/>
      </w:sdtPr>
      <w:sdtContent>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DA" w14:textId="77777777">
            <w:tc>
              <w:tcPr>
                <w:tcW w:w="2220" w:type="dxa"/>
                <w:shd w:val="clear" w:color="auto" w:fill="auto"/>
                <w:tcMar>
                  <w:top w:w="100" w:type="dxa"/>
                  <w:left w:w="100" w:type="dxa"/>
                  <w:bottom w:w="100" w:type="dxa"/>
                  <w:right w:w="100" w:type="dxa"/>
                </w:tcMar>
              </w:tcPr>
              <w:p w14:paraId="38EE32D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D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Graph</w:t>
                </w:r>
              </w:p>
            </w:tc>
          </w:tr>
          <w:tr w:rsidR="008F0277" w14:paraId="38EE32DD" w14:textId="77777777">
            <w:tc>
              <w:tcPr>
                <w:tcW w:w="2220" w:type="dxa"/>
                <w:shd w:val="clear" w:color="auto" w:fill="auto"/>
                <w:tcMar>
                  <w:top w:w="100" w:type="dxa"/>
                  <w:left w:w="100" w:type="dxa"/>
                  <w:bottom w:w="100" w:type="dxa"/>
                  <w:right w:w="100" w:type="dxa"/>
                </w:tcMar>
              </w:tcPr>
              <w:p w14:paraId="38EE32D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D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 checks the daily graph for overview</w:t>
                </w:r>
              </w:p>
            </w:tc>
          </w:tr>
          <w:tr w:rsidR="008F0277" w14:paraId="38EE32E0" w14:textId="77777777">
            <w:tc>
              <w:tcPr>
                <w:tcW w:w="2220" w:type="dxa"/>
                <w:shd w:val="clear" w:color="auto" w:fill="auto"/>
                <w:tcMar>
                  <w:top w:w="100" w:type="dxa"/>
                  <w:left w:w="100" w:type="dxa"/>
                  <w:bottom w:w="100" w:type="dxa"/>
                  <w:right w:w="100" w:type="dxa"/>
                </w:tcMar>
              </w:tcPr>
              <w:p w14:paraId="38EE32D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D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 User, PD Patient</w:t>
                </w:r>
              </w:p>
            </w:tc>
          </w:tr>
          <w:tr w:rsidR="008F0277" w14:paraId="38EE32E3" w14:textId="77777777">
            <w:tc>
              <w:tcPr>
                <w:tcW w:w="2220" w:type="dxa"/>
                <w:shd w:val="clear" w:color="auto" w:fill="auto"/>
                <w:tcMar>
                  <w:top w:w="100" w:type="dxa"/>
                  <w:left w:w="100" w:type="dxa"/>
                  <w:bottom w:w="100" w:type="dxa"/>
                  <w:right w:w="100" w:type="dxa"/>
                </w:tcMar>
              </w:tcPr>
              <w:p w14:paraId="38EE32E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E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actors press the “View Graph” button</w:t>
                </w:r>
              </w:p>
            </w:tc>
          </w:tr>
          <w:tr w:rsidR="008F0277" w14:paraId="38EE32E6" w14:textId="77777777">
            <w:tc>
              <w:tcPr>
                <w:tcW w:w="2220" w:type="dxa"/>
                <w:shd w:val="clear" w:color="auto" w:fill="auto"/>
                <w:tcMar>
                  <w:top w:w="100" w:type="dxa"/>
                  <w:left w:w="100" w:type="dxa"/>
                  <w:bottom w:w="100" w:type="dxa"/>
                  <w:right w:w="100" w:type="dxa"/>
                </w:tcMar>
              </w:tcPr>
              <w:p w14:paraId="38EE32E4"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E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entered throughout the day</w:t>
                </w:r>
              </w:p>
            </w:tc>
          </w:tr>
          <w:tr w:rsidR="008F0277" w14:paraId="38EE32EB" w14:textId="77777777">
            <w:tc>
              <w:tcPr>
                <w:tcW w:w="2220" w:type="dxa"/>
                <w:shd w:val="clear" w:color="auto" w:fill="auto"/>
                <w:tcMar>
                  <w:top w:w="100" w:type="dxa"/>
                  <w:left w:w="100" w:type="dxa"/>
                  <w:bottom w:w="100" w:type="dxa"/>
                  <w:right w:w="100" w:type="dxa"/>
                </w:tcMar>
              </w:tcPr>
              <w:p w14:paraId="38EE32E7"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2E8" w14:textId="77777777" w:rsidR="008F0277" w:rsidRDefault="00FF3E4E">
                <w:pPr>
                  <w:widowControl w:val="0"/>
                  <w:numPr>
                    <w:ilvl w:val="0"/>
                    <w:numId w:val="5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actors click on ‘Daily Graph’ button</w:t>
                </w:r>
              </w:p>
              <w:p w14:paraId="38EE32E9" w14:textId="77777777" w:rsidR="008F0277" w:rsidRDefault="00FF3E4E">
                <w:pPr>
                  <w:widowControl w:val="0"/>
                  <w:numPr>
                    <w:ilvl w:val="0"/>
                    <w:numId w:val="5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opens the ‘Daily Graph’ overview</w:t>
                </w:r>
              </w:p>
              <w:p w14:paraId="38EE32EA" w14:textId="77777777" w:rsidR="008F0277" w:rsidRDefault="00FF3E4E">
                <w:pPr>
                  <w:widowControl w:val="0"/>
                  <w:numPr>
                    <w:ilvl w:val="0"/>
                    <w:numId w:val="5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daily data on a graph</w:t>
                </w:r>
              </w:p>
            </w:tc>
          </w:tr>
          <w:tr w:rsidR="008F0277" w14:paraId="38EE32EF" w14:textId="77777777">
            <w:tc>
              <w:tcPr>
                <w:tcW w:w="2220" w:type="dxa"/>
                <w:shd w:val="clear" w:color="auto" w:fill="auto"/>
                <w:tcMar>
                  <w:top w:w="100" w:type="dxa"/>
                  <w:left w:w="100" w:type="dxa"/>
                  <w:bottom w:w="100" w:type="dxa"/>
                  <w:right w:w="100" w:type="dxa"/>
                </w:tcMar>
              </w:tcPr>
              <w:p w14:paraId="38EE32E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2ED" w14:textId="77777777" w:rsidR="008F0277" w:rsidRDefault="00FF3E4E">
                <w:pPr>
                  <w:widowControl w:val="0"/>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data available for the day</w:t>
                </w:r>
              </w:p>
              <w:p w14:paraId="38EE32EE" w14:textId="77777777" w:rsidR="008F0277" w:rsidRDefault="00FF3E4E">
                <w:pPr>
                  <w:widowControl w:val="0"/>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 message indicating no data to show</w:t>
                </w:r>
              </w:p>
            </w:tc>
          </w:tr>
        </w:tbl>
      </w:sdtContent>
    </w:sdt>
    <w:p w14:paraId="38EE32F0" w14:textId="77777777" w:rsidR="008F0277" w:rsidRDefault="008F0277">
      <w:pPr>
        <w:widowControl w:val="0"/>
        <w:spacing w:line="240" w:lineRule="auto"/>
        <w:jc w:val="both"/>
        <w:rPr>
          <w:rFonts w:ascii="Times New Roman" w:eastAsia="Times New Roman" w:hAnsi="Times New Roman" w:cs="Times New Roman"/>
          <w:sz w:val="24"/>
          <w:szCs w:val="24"/>
        </w:rPr>
      </w:pPr>
    </w:p>
    <w:p w14:paraId="38EE32F1" w14:textId="77777777" w:rsidR="008F0277" w:rsidRDefault="008F0277">
      <w:pPr>
        <w:widowControl w:val="0"/>
        <w:spacing w:line="240" w:lineRule="auto"/>
        <w:jc w:val="both"/>
        <w:rPr>
          <w:rFonts w:ascii="Times New Roman" w:eastAsia="Times New Roman" w:hAnsi="Times New Roman" w:cs="Times New Roman"/>
          <w:sz w:val="24"/>
          <w:szCs w:val="24"/>
        </w:rPr>
      </w:pPr>
    </w:p>
    <w:sdt>
      <w:sdtPr>
        <w:tag w:val="goog_rdk_10"/>
        <w:id w:val="-420417751"/>
        <w:lock w:val="contentLocked"/>
      </w:sdtPr>
      <w:sdtContent>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140"/>
          </w:tblGrid>
          <w:tr w:rsidR="008F0277" w14:paraId="38EE32F4" w14:textId="77777777">
            <w:tc>
              <w:tcPr>
                <w:tcW w:w="2220" w:type="dxa"/>
                <w:shd w:val="clear" w:color="auto" w:fill="auto"/>
                <w:tcMar>
                  <w:top w:w="100" w:type="dxa"/>
                  <w:left w:w="100" w:type="dxa"/>
                  <w:bottom w:w="100" w:type="dxa"/>
                  <w:right w:w="100" w:type="dxa"/>
                </w:tcMar>
              </w:tcPr>
              <w:p w14:paraId="38EE32F2"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140" w:type="dxa"/>
                <w:shd w:val="clear" w:color="auto" w:fill="auto"/>
                <w:tcMar>
                  <w:top w:w="100" w:type="dxa"/>
                  <w:left w:w="100" w:type="dxa"/>
                  <w:bottom w:w="100" w:type="dxa"/>
                  <w:right w:w="100" w:type="dxa"/>
                </w:tcMar>
              </w:tcPr>
              <w:p w14:paraId="38EE32F3"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Patient Data</w:t>
                </w:r>
              </w:p>
            </w:tc>
          </w:tr>
          <w:tr w:rsidR="008F0277" w14:paraId="38EE32F7" w14:textId="77777777">
            <w:tc>
              <w:tcPr>
                <w:tcW w:w="2220" w:type="dxa"/>
                <w:shd w:val="clear" w:color="auto" w:fill="auto"/>
                <w:tcMar>
                  <w:top w:w="100" w:type="dxa"/>
                  <w:left w:w="100" w:type="dxa"/>
                  <w:bottom w:w="100" w:type="dxa"/>
                  <w:right w:w="100" w:type="dxa"/>
                </w:tcMar>
              </w:tcPr>
              <w:p w14:paraId="38EE32F5"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7140" w:type="dxa"/>
                <w:shd w:val="clear" w:color="auto" w:fill="auto"/>
                <w:tcMar>
                  <w:top w:w="100" w:type="dxa"/>
                  <w:left w:w="100" w:type="dxa"/>
                  <w:bottom w:w="100" w:type="dxa"/>
                  <w:right w:w="100" w:type="dxa"/>
                </w:tcMar>
              </w:tcPr>
              <w:p w14:paraId="38EE32F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Caregiver views data of associated PD Patient</w:t>
                </w:r>
              </w:p>
            </w:tc>
          </w:tr>
          <w:tr w:rsidR="008F0277" w14:paraId="38EE32FA" w14:textId="77777777">
            <w:tc>
              <w:tcPr>
                <w:tcW w:w="2220" w:type="dxa"/>
                <w:shd w:val="clear" w:color="auto" w:fill="auto"/>
                <w:tcMar>
                  <w:top w:w="100" w:type="dxa"/>
                  <w:left w:w="100" w:type="dxa"/>
                  <w:bottom w:w="100" w:type="dxa"/>
                  <w:right w:w="100" w:type="dxa"/>
                </w:tcMar>
              </w:tcPr>
              <w:p w14:paraId="38EE32F8"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7140" w:type="dxa"/>
                <w:shd w:val="clear" w:color="auto" w:fill="auto"/>
                <w:tcMar>
                  <w:top w:w="100" w:type="dxa"/>
                  <w:left w:w="100" w:type="dxa"/>
                  <w:bottom w:w="100" w:type="dxa"/>
                  <w:right w:w="100" w:type="dxa"/>
                </w:tcMar>
              </w:tcPr>
              <w:p w14:paraId="38EE32F9"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 User, PD Patient</w:t>
                </w:r>
              </w:p>
            </w:tc>
          </w:tr>
          <w:tr w:rsidR="008F0277" w14:paraId="38EE32FD" w14:textId="77777777">
            <w:tc>
              <w:tcPr>
                <w:tcW w:w="2220" w:type="dxa"/>
                <w:shd w:val="clear" w:color="auto" w:fill="auto"/>
                <w:tcMar>
                  <w:top w:w="100" w:type="dxa"/>
                  <w:left w:w="100" w:type="dxa"/>
                  <w:bottom w:w="100" w:type="dxa"/>
                  <w:right w:w="100" w:type="dxa"/>
                </w:tcMar>
              </w:tcPr>
              <w:p w14:paraId="38EE32FB"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Triggers</w:t>
                </w:r>
              </w:p>
            </w:tc>
            <w:tc>
              <w:tcPr>
                <w:tcW w:w="7140" w:type="dxa"/>
                <w:shd w:val="clear" w:color="auto" w:fill="auto"/>
                <w:tcMar>
                  <w:top w:w="100" w:type="dxa"/>
                  <w:left w:w="100" w:type="dxa"/>
                  <w:bottom w:w="100" w:type="dxa"/>
                  <w:right w:w="100" w:type="dxa"/>
                </w:tcMar>
              </w:tcPr>
              <w:p w14:paraId="38EE32FC"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Caregiver selects "View Patient Data" option</w:t>
                </w:r>
              </w:p>
            </w:tc>
          </w:tr>
          <w:tr w:rsidR="008F0277" w14:paraId="38EE3300" w14:textId="77777777">
            <w:tc>
              <w:tcPr>
                <w:tcW w:w="2220" w:type="dxa"/>
                <w:shd w:val="clear" w:color="auto" w:fill="auto"/>
                <w:tcMar>
                  <w:top w:w="100" w:type="dxa"/>
                  <w:left w:w="100" w:type="dxa"/>
                  <w:bottom w:w="100" w:type="dxa"/>
                  <w:right w:w="100" w:type="dxa"/>
                </w:tcMar>
              </w:tcPr>
              <w:p w14:paraId="38EE32FE"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Conditions</w:t>
                </w:r>
              </w:p>
            </w:tc>
            <w:tc>
              <w:tcPr>
                <w:tcW w:w="7140" w:type="dxa"/>
                <w:shd w:val="clear" w:color="auto" w:fill="auto"/>
                <w:tcMar>
                  <w:top w:w="100" w:type="dxa"/>
                  <w:left w:w="100" w:type="dxa"/>
                  <w:bottom w:w="100" w:type="dxa"/>
                  <w:right w:w="100" w:type="dxa"/>
                </w:tcMar>
              </w:tcPr>
              <w:p w14:paraId="38EE32FF"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 as PD Patient or a caregiver (General User) and associated with a PD Patient</w:t>
                </w:r>
              </w:p>
            </w:tc>
          </w:tr>
          <w:tr w:rsidR="008F0277" w14:paraId="38EE3305" w14:textId="77777777">
            <w:trPr>
              <w:trHeight w:val="992"/>
            </w:trPr>
            <w:tc>
              <w:tcPr>
                <w:tcW w:w="2220" w:type="dxa"/>
                <w:shd w:val="clear" w:color="auto" w:fill="auto"/>
                <w:tcMar>
                  <w:top w:w="100" w:type="dxa"/>
                  <w:left w:w="100" w:type="dxa"/>
                  <w:bottom w:w="100" w:type="dxa"/>
                  <w:right w:w="100" w:type="dxa"/>
                </w:tcMar>
              </w:tcPr>
              <w:p w14:paraId="38EE330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Scenario</w:t>
                </w:r>
              </w:p>
            </w:tc>
            <w:tc>
              <w:tcPr>
                <w:tcW w:w="7140" w:type="dxa"/>
                <w:shd w:val="clear" w:color="auto" w:fill="auto"/>
                <w:tcMar>
                  <w:top w:w="100" w:type="dxa"/>
                  <w:left w:w="100" w:type="dxa"/>
                  <w:bottom w:w="100" w:type="dxa"/>
                  <w:right w:w="100" w:type="dxa"/>
                </w:tcMar>
              </w:tcPr>
              <w:p w14:paraId="38EE3302" w14:textId="77777777" w:rsidR="008F0277" w:rsidRDefault="00FF3E4E">
                <w:pPr>
                  <w:widowControl w:val="0"/>
                  <w:numPr>
                    <w:ilvl w:val="0"/>
                    <w:numId w:val="4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Caregiver selects "View Patient Data"</w:t>
                </w:r>
              </w:p>
              <w:p w14:paraId="38EE3303" w14:textId="77777777" w:rsidR="008F0277" w:rsidRDefault="00FF3E4E">
                <w:pPr>
                  <w:widowControl w:val="0"/>
                  <w:numPr>
                    <w:ilvl w:val="0"/>
                    <w:numId w:val="4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patient's data overview</w:t>
                </w:r>
              </w:p>
              <w:p w14:paraId="38EE3304" w14:textId="77777777" w:rsidR="008F0277" w:rsidRDefault="00FF3E4E">
                <w:pPr>
                  <w:widowControl w:val="0"/>
                  <w:numPr>
                    <w:ilvl w:val="0"/>
                    <w:numId w:val="4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Caregiver can navigate through different data categories</w:t>
                </w:r>
              </w:p>
            </w:tc>
          </w:tr>
          <w:tr w:rsidR="008F0277" w14:paraId="38EE3309" w14:textId="77777777">
            <w:tc>
              <w:tcPr>
                <w:tcW w:w="2220" w:type="dxa"/>
                <w:shd w:val="clear" w:color="auto" w:fill="auto"/>
                <w:tcMar>
                  <w:top w:w="100" w:type="dxa"/>
                  <w:left w:w="100" w:type="dxa"/>
                  <w:bottom w:w="100" w:type="dxa"/>
                  <w:right w:w="100" w:type="dxa"/>
                </w:tcMar>
              </w:tcPr>
              <w:p w14:paraId="38EE3306"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Scenario</w:t>
                </w:r>
              </w:p>
            </w:tc>
            <w:tc>
              <w:tcPr>
                <w:tcW w:w="7140" w:type="dxa"/>
                <w:shd w:val="clear" w:color="auto" w:fill="auto"/>
                <w:tcMar>
                  <w:top w:w="100" w:type="dxa"/>
                  <w:left w:w="100" w:type="dxa"/>
                  <w:bottom w:w="100" w:type="dxa"/>
                  <w:right w:w="100" w:type="dxa"/>
                </w:tcMar>
              </w:tcPr>
              <w:p w14:paraId="38EE3307" w14:textId="77777777" w:rsidR="008F0277" w:rsidRDefault="00FF3E4E">
                <w:pPr>
                  <w:widowControl w:val="0"/>
                  <w:numPr>
                    <w:ilvl w:val="0"/>
                    <w:numId w:val="5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patient associated with caregiver</w:t>
                </w:r>
              </w:p>
              <w:p w14:paraId="38EE3308" w14:textId="77777777" w:rsidR="008F0277" w:rsidRDefault="00FF3E4E">
                <w:pPr>
                  <w:widowControl w:val="0"/>
                  <w:numPr>
                    <w:ilvl w:val="0"/>
                    <w:numId w:val="5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prompts to associate with a patient first</w:t>
                </w:r>
              </w:p>
            </w:tc>
          </w:tr>
        </w:tbl>
      </w:sdtContent>
    </w:sdt>
    <w:p w14:paraId="4B1A2C2C" w14:textId="2D16FAA2" w:rsidR="00367F17" w:rsidRPr="00473638" w:rsidRDefault="00FF3E4E" w:rsidP="00473638">
      <w:pPr>
        <w:widowControl w:val="0"/>
        <w:spacing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6.2 GUI prototype</w:t>
      </w:r>
    </w:p>
    <w:p w14:paraId="72CE8087" w14:textId="77777777" w:rsidR="00367F17" w:rsidRPr="00473638" w:rsidRDefault="00367F17" w:rsidP="00473638">
      <w:pPr>
        <w:keepNext/>
        <w:widowControl w:val="0"/>
        <w:spacing w:line="240" w:lineRule="auto"/>
        <w:jc w:val="both"/>
        <w:rPr>
          <w:sz w:val="24"/>
          <w:szCs w:val="24"/>
        </w:rPr>
      </w:pPr>
    </w:p>
    <w:p w14:paraId="478E26DA" w14:textId="27A8FB92" w:rsidR="00473638" w:rsidRPr="00473638" w:rsidRDefault="00473638" w:rsidP="00473638">
      <w:pPr>
        <w:keepNext/>
        <w:widowControl w:val="0"/>
        <w:spacing w:line="240" w:lineRule="auto"/>
        <w:jc w:val="both"/>
        <w:rPr>
          <w:rFonts w:asciiTheme="majorBidi" w:hAnsiTheme="majorBidi" w:cstheme="majorBidi"/>
          <w:sz w:val="24"/>
          <w:szCs w:val="24"/>
        </w:rPr>
      </w:pPr>
      <w:r w:rsidRPr="00473638">
        <w:rPr>
          <w:rFonts w:asciiTheme="majorBidi" w:hAnsiTheme="majorBidi" w:cstheme="majorBidi"/>
          <w:sz w:val="24"/>
          <w:szCs w:val="24"/>
        </w:rPr>
        <w:t>The flowchart illustrates the process for managing and analyzing data logged by Parkinson's patients in the app. It begins with the patient logging an event, such as symptoms or daily activities. The system allows the patient or authorized caregiver to view the data if an event is logged. If no new event is logged, the system checks if there are previous reports available. If past reports exist, these can also be viewed. The flow then checks if the caregiver has viewing permissions; if granted, the caregiver can access insights derived from the patient's data. The process then concludes, ensuring that patients and caregivers have timely and secure access to vital information supporting ongoing care and monitoring.</w:t>
      </w:r>
      <w:r w:rsidR="00917B97" w:rsidRPr="00917B97">
        <w:t xml:space="preserve"> </w:t>
      </w:r>
      <w:r w:rsidR="00917B97" w:rsidRPr="00917B97">
        <w:rPr>
          <w:rFonts w:asciiTheme="majorBidi" w:hAnsiTheme="majorBidi" w:cstheme="majorBidi"/>
          <w:sz w:val="24"/>
          <w:szCs w:val="24"/>
        </w:rPr>
        <w:t>(see Figure 9)</w:t>
      </w:r>
    </w:p>
    <w:p w14:paraId="54A5F04B" w14:textId="77777777" w:rsidR="00473638" w:rsidRPr="00473638" w:rsidRDefault="00473638" w:rsidP="00473638">
      <w:pPr>
        <w:keepNext/>
        <w:widowControl w:val="0"/>
        <w:spacing w:line="240" w:lineRule="auto"/>
        <w:jc w:val="both"/>
        <w:rPr>
          <w:sz w:val="24"/>
          <w:szCs w:val="24"/>
        </w:rPr>
      </w:pPr>
    </w:p>
    <w:p w14:paraId="11A7E6A8" w14:textId="77777777" w:rsidR="00473638" w:rsidRDefault="00473638" w:rsidP="00473638">
      <w:pPr>
        <w:keepNext/>
        <w:widowControl w:val="0"/>
        <w:spacing w:line="240" w:lineRule="auto"/>
      </w:pPr>
    </w:p>
    <w:p w14:paraId="5B8BF1B2" w14:textId="461D72EB" w:rsidR="00367F17" w:rsidRDefault="00367F17" w:rsidP="00367F17">
      <w:pPr>
        <w:keepNext/>
        <w:widowControl w:val="0"/>
        <w:spacing w:line="240" w:lineRule="auto"/>
        <w:jc w:val="center"/>
      </w:pPr>
      <w:r>
        <w:rPr>
          <w:rFonts w:ascii="Times New Roman" w:eastAsia="Times New Roman" w:hAnsi="Times New Roman" w:cs="Times New Roman"/>
          <w:noProof/>
          <w:sz w:val="36"/>
          <w:szCs w:val="36"/>
        </w:rPr>
        <w:drawing>
          <wp:inline distT="114300" distB="114300" distL="114300" distR="114300" wp14:anchorId="5A66086B" wp14:editId="175DD0C8">
            <wp:extent cx="3538538" cy="3890636"/>
            <wp:effectExtent l="0" t="0" r="5080" b="0"/>
            <wp:docPr id="12950962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3544979" cy="3897718"/>
                    </a:xfrm>
                    <a:prstGeom prst="rect">
                      <a:avLst/>
                    </a:prstGeom>
                    <a:ln/>
                  </pic:spPr>
                </pic:pic>
              </a:graphicData>
            </a:graphic>
          </wp:inline>
        </w:drawing>
      </w:r>
    </w:p>
    <w:p w14:paraId="22C42902" w14:textId="77777777" w:rsidR="00367F17" w:rsidRPr="000F5CD8" w:rsidRDefault="00367F17" w:rsidP="00367F17">
      <w:pPr>
        <w:spacing w:line="240" w:lineRule="auto"/>
        <w:jc w:val="center"/>
        <w:rPr>
          <w:bCs/>
          <w:color w:val="000000"/>
          <w:sz w:val="20"/>
          <w:rtl/>
        </w:rPr>
      </w:pPr>
      <w:r w:rsidRPr="000F5CD8">
        <w:rPr>
          <w:b/>
          <w:color w:val="000000"/>
          <w:sz w:val="20"/>
        </w:rPr>
        <w:t xml:space="preserve">Figure 9: </w:t>
      </w:r>
      <w:r w:rsidRPr="000F5CD8">
        <w:rPr>
          <w:bCs/>
          <w:color w:val="000000"/>
          <w:sz w:val="20"/>
        </w:rPr>
        <w:t>Flow Chart of actions in CareHub system.</w:t>
      </w:r>
    </w:p>
    <w:p w14:paraId="74CC0E8D" w14:textId="77777777" w:rsidR="00205BE3" w:rsidRDefault="00205BE3">
      <w:pPr>
        <w:rPr>
          <w:rFonts w:ascii="Calibri" w:eastAsia="Calibri" w:hAnsi="Calibri" w:cs="Calibri"/>
          <w:b/>
          <w:sz w:val="28"/>
          <w:szCs w:val="28"/>
        </w:rPr>
      </w:pPr>
      <w:r>
        <w:rPr>
          <w:rFonts w:ascii="Calibri" w:eastAsia="Calibri" w:hAnsi="Calibri" w:cs="Calibri"/>
          <w:b/>
          <w:sz w:val="28"/>
          <w:szCs w:val="28"/>
        </w:rPr>
        <w:br w:type="page"/>
      </w:r>
    </w:p>
    <w:p w14:paraId="38EE330C" w14:textId="3239F72C" w:rsidR="008F0277" w:rsidRPr="00367F17" w:rsidRDefault="00FF3E4E">
      <w:pPr>
        <w:widowControl w:val="0"/>
        <w:spacing w:before="279" w:line="199" w:lineRule="auto"/>
        <w:jc w:val="both"/>
        <w:rPr>
          <w:rFonts w:asciiTheme="majorBidi" w:eastAsia="Calibri" w:hAnsiTheme="majorBidi" w:cstheme="majorBidi"/>
          <w:b/>
          <w:sz w:val="28"/>
          <w:szCs w:val="28"/>
        </w:rPr>
      </w:pPr>
      <w:r w:rsidRPr="00367F17">
        <w:rPr>
          <w:rFonts w:asciiTheme="majorBidi" w:eastAsia="Calibri" w:hAnsiTheme="majorBidi" w:cstheme="majorBidi"/>
          <w:b/>
          <w:sz w:val="28"/>
          <w:szCs w:val="28"/>
        </w:rPr>
        <w:lastRenderedPageBreak/>
        <w:t>Main screens of the suggested system:</w:t>
      </w:r>
    </w:p>
    <w:p w14:paraId="632A8EA0" w14:textId="77777777" w:rsidR="00917B97" w:rsidRDefault="00FF3E4E">
      <w:pPr>
        <w:widowControl w:val="0"/>
        <w:numPr>
          <w:ilvl w:val="0"/>
          <w:numId w:val="57"/>
        </w:numPr>
        <w:spacing w:before="279" w:line="199" w:lineRule="auto"/>
        <w:jc w:val="both"/>
        <w:rPr>
          <w:rFonts w:asciiTheme="majorBidi" w:eastAsia="Calibri" w:hAnsiTheme="majorBidi" w:cstheme="majorBidi"/>
          <w:b/>
          <w:sz w:val="24"/>
          <w:szCs w:val="24"/>
        </w:rPr>
      </w:pPr>
      <w:r w:rsidRPr="00367F17">
        <w:rPr>
          <w:rFonts w:asciiTheme="majorBidi" w:eastAsia="Calibri" w:hAnsiTheme="majorBidi" w:cstheme="majorBidi"/>
          <w:b/>
          <w:sz w:val="24"/>
          <w:szCs w:val="24"/>
        </w:rPr>
        <w:t>Welcome screen and login to CareHub (PD Patient/Caregiver)</w:t>
      </w:r>
      <w:r w:rsidR="00E72DAC" w:rsidRPr="00367F17">
        <w:rPr>
          <w:rFonts w:asciiTheme="majorBidi" w:eastAsia="Calibri" w:hAnsiTheme="majorBidi" w:cstheme="majorBidi"/>
          <w:b/>
          <w:sz w:val="24"/>
          <w:szCs w:val="24"/>
        </w:rPr>
        <w:t>:</w:t>
      </w:r>
      <w:r w:rsidRPr="00367F17">
        <w:rPr>
          <w:rFonts w:asciiTheme="majorBidi" w:eastAsia="Calibri" w:hAnsiTheme="majorBidi" w:cstheme="majorBidi"/>
          <w:b/>
          <w:sz w:val="24"/>
          <w:szCs w:val="24"/>
        </w:rPr>
        <w:t xml:space="preserve"> </w:t>
      </w:r>
    </w:p>
    <w:p w14:paraId="38EE330D" w14:textId="5671B49B" w:rsidR="008F0277" w:rsidRPr="00917B97" w:rsidRDefault="00FF3E4E" w:rsidP="00917B97">
      <w:pPr>
        <w:widowControl w:val="0"/>
        <w:spacing w:before="240" w:after="240"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The screen</w:t>
      </w:r>
      <w:r w:rsidR="00394252" w:rsidRPr="00367F17">
        <w:rPr>
          <w:rFonts w:asciiTheme="majorBidi" w:eastAsia="Calibri" w:hAnsiTheme="majorBidi" w:cstheme="majorBidi"/>
          <w:sz w:val="24"/>
          <w:szCs w:val="24"/>
        </w:rPr>
        <w:t xml:space="preserve"> is</w:t>
      </w:r>
      <w:r w:rsidRPr="00367F17">
        <w:rPr>
          <w:rFonts w:asciiTheme="majorBidi" w:eastAsia="Calibri" w:hAnsiTheme="majorBidi" w:cstheme="majorBidi"/>
          <w:sz w:val="24"/>
          <w:szCs w:val="24"/>
        </w:rPr>
        <w:t xml:space="preserve"> displayed at entrance to CareHub app.  The user is required to enter his Email and password. Clicking on the “Login” button will </w:t>
      </w:r>
      <w:r w:rsidR="00192556" w:rsidRPr="00367F17">
        <w:rPr>
          <w:rFonts w:asciiTheme="majorBidi" w:eastAsia="Calibri" w:hAnsiTheme="majorBidi" w:cstheme="majorBidi"/>
          <w:sz w:val="24"/>
          <w:szCs w:val="24"/>
        </w:rPr>
        <w:t xml:space="preserve">allow him to </w:t>
      </w:r>
      <w:r w:rsidRPr="00367F17">
        <w:rPr>
          <w:rFonts w:asciiTheme="majorBidi" w:eastAsia="Calibri" w:hAnsiTheme="majorBidi" w:cstheme="majorBidi"/>
          <w:sz w:val="24"/>
          <w:szCs w:val="24"/>
        </w:rPr>
        <w:t xml:space="preserve">access the home page after verifying your credentials. New users will click the "Signup" button, </w:t>
      </w:r>
      <w:r w:rsidR="00192556" w:rsidRPr="00367F17">
        <w:rPr>
          <w:rFonts w:asciiTheme="majorBidi" w:eastAsia="Calibri" w:hAnsiTheme="majorBidi" w:cstheme="majorBidi"/>
          <w:sz w:val="24"/>
          <w:szCs w:val="24"/>
        </w:rPr>
        <w:t>directing</w:t>
      </w:r>
      <w:r w:rsidRPr="00367F17">
        <w:rPr>
          <w:rFonts w:asciiTheme="majorBidi" w:eastAsia="Calibri" w:hAnsiTheme="majorBidi" w:cstheme="majorBidi"/>
          <w:sz w:val="24"/>
          <w:szCs w:val="24"/>
        </w:rPr>
        <w:t xml:space="preserve"> them to a registration screen to create an account.</w:t>
      </w:r>
    </w:p>
    <w:p w14:paraId="38EE330E" w14:textId="77777777" w:rsidR="008F0277" w:rsidRPr="00367F17" w:rsidRDefault="008F0277">
      <w:pPr>
        <w:widowControl w:val="0"/>
        <w:spacing w:before="279" w:line="199" w:lineRule="auto"/>
        <w:jc w:val="both"/>
        <w:rPr>
          <w:rFonts w:asciiTheme="majorBidi" w:eastAsia="Calibri" w:hAnsiTheme="majorBidi" w:cstheme="majorBidi"/>
          <w:sz w:val="24"/>
          <w:szCs w:val="24"/>
          <w:rtl/>
        </w:rPr>
      </w:pPr>
    </w:p>
    <w:p w14:paraId="38EE330F" w14:textId="77777777" w:rsidR="008F0277" w:rsidRPr="00367F17" w:rsidRDefault="00FF3E4E">
      <w:pPr>
        <w:widowControl w:val="0"/>
        <w:spacing w:before="279" w:line="199" w:lineRule="auto"/>
        <w:jc w:val="center"/>
        <w:rPr>
          <w:rFonts w:asciiTheme="majorBidi" w:eastAsia="Times New Roman" w:hAnsiTheme="majorBidi" w:cstheme="majorBidi"/>
          <w:b/>
          <w:sz w:val="24"/>
          <w:szCs w:val="24"/>
        </w:rPr>
      </w:pPr>
      <w:r w:rsidRPr="00367F17">
        <w:rPr>
          <w:rFonts w:asciiTheme="majorBidi" w:eastAsia="Calibri" w:hAnsiTheme="majorBidi" w:cstheme="majorBidi"/>
          <w:noProof/>
          <w:sz w:val="24"/>
          <w:szCs w:val="24"/>
        </w:rPr>
        <w:drawing>
          <wp:inline distT="114300" distB="114300" distL="114300" distR="114300" wp14:anchorId="38EE3544" wp14:editId="38EE3545">
            <wp:extent cx="2624138" cy="5261330"/>
            <wp:effectExtent l="0" t="0" r="0" b="0"/>
            <wp:docPr id="12950962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2624138" cy="5261330"/>
                    </a:xfrm>
                    <a:prstGeom prst="rect">
                      <a:avLst/>
                    </a:prstGeom>
                    <a:ln/>
                  </pic:spPr>
                </pic:pic>
              </a:graphicData>
            </a:graphic>
          </wp:inline>
        </w:drawing>
      </w:r>
      <w:r w:rsidRPr="00367F17">
        <w:rPr>
          <w:rFonts w:asciiTheme="majorBidi" w:hAnsiTheme="majorBidi" w:cstheme="majorBidi"/>
        </w:rPr>
        <w:br w:type="page"/>
      </w:r>
    </w:p>
    <w:p w14:paraId="03F10CBE" w14:textId="77777777" w:rsidR="00917B97" w:rsidRPr="00917B9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Times New Roman" w:hAnsiTheme="majorBidi" w:cstheme="majorBidi"/>
          <w:b/>
          <w:sz w:val="24"/>
          <w:szCs w:val="24"/>
        </w:rPr>
        <w:lastRenderedPageBreak/>
        <w:t xml:space="preserve">Signup screen creates a new account </w:t>
      </w:r>
      <w:r w:rsidRPr="00367F17">
        <w:rPr>
          <w:rFonts w:asciiTheme="majorBidi" w:eastAsia="Calibri" w:hAnsiTheme="majorBidi" w:cstheme="majorBidi"/>
          <w:b/>
          <w:sz w:val="24"/>
          <w:szCs w:val="24"/>
        </w:rPr>
        <w:t>(PD Patient/Caregiver)</w:t>
      </w:r>
      <w:r w:rsidR="00E72DAC" w:rsidRPr="00367F17">
        <w:rPr>
          <w:rFonts w:asciiTheme="majorBidi" w:eastAsia="Calibri" w:hAnsiTheme="majorBidi" w:cstheme="majorBidi"/>
          <w:b/>
          <w:sz w:val="24"/>
          <w:szCs w:val="24"/>
        </w:rPr>
        <w:t>:</w:t>
      </w:r>
    </w:p>
    <w:p w14:paraId="38EE3310" w14:textId="713EBD26" w:rsidR="008F0277" w:rsidRPr="00917B97" w:rsidRDefault="00FF3E4E" w:rsidP="00917B97">
      <w:pPr>
        <w:widowControl w:val="0"/>
        <w:spacing w:before="240" w:after="240"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On the signup screen, fill in your personal information in the given fields, pick a strong password, and choose your role as either a PD Patient or a Caregiver using the segmented button.</w:t>
      </w:r>
    </w:p>
    <w:p w14:paraId="38EE3311" w14:textId="77777777" w:rsidR="008F0277" w:rsidRPr="00367F17" w:rsidRDefault="008F0277">
      <w:pPr>
        <w:widowControl w:val="0"/>
        <w:spacing w:line="240" w:lineRule="auto"/>
        <w:jc w:val="both"/>
        <w:rPr>
          <w:rFonts w:asciiTheme="majorBidi" w:eastAsia="Calibri" w:hAnsiTheme="majorBidi" w:cstheme="majorBidi"/>
          <w:b/>
          <w:sz w:val="24"/>
          <w:szCs w:val="24"/>
        </w:rPr>
      </w:pPr>
    </w:p>
    <w:p w14:paraId="38EE3312" w14:textId="77777777" w:rsidR="008F0277" w:rsidRPr="00367F17" w:rsidRDefault="008F0277">
      <w:pPr>
        <w:widowControl w:val="0"/>
        <w:spacing w:line="240" w:lineRule="auto"/>
        <w:jc w:val="both"/>
        <w:rPr>
          <w:rFonts w:asciiTheme="majorBidi" w:eastAsia="Calibri" w:hAnsiTheme="majorBidi" w:cstheme="majorBidi"/>
          <w:b/>
          <w:sz w:val="24"/>
          <w:szCs w:val="24"/>
        </w:rPr>
      </w:pPr>
    </w:p>
    <w:p w14:paraId="38EE3313" w14:textId="77777777" w:rsidR="008F0277" w:rsidRPr="00367F17" w:rsidRDefault="00FF3E4E">
      <w:pPr>
        <w:widowControl w:val="0"/>
        <w:spacing w:line="240" w:lineRule="auto"/>
        <w:ind w:left="720"/>
        <w:jc w:val="center"/>
        <w:rPr>
          <w:rFonts w:asciiTheme="majorBidi" w:eastAsia="Calibri" w:hAnsiTheme="majorBidi" w:cstheme="majorBidi"/>
          <w:b/>
          <w:sz w:val="24"/>
          <w:szCs w:val="24"/>
        </w:rPr>
      </w:pPr>
      <w:r w:rsidRPr="00367F17">
        <w:rPr>
          <w:rFonts w:asciiTheme="majorBidi" w:eastAsia="Times New Roman" w:hAnsiTheme="majorBidi" w:cstheme="majorBidi"/>
          <w:noProof/>
          <w:sz w:val="36"/>
          <w:szCs w:val="36"/>
        </w:rPr>
        <w:drawing>
          <wp:inline distT="114300" distB="114300" distL="114300" distR="114300" wp14:anchorId="38EE3546" wp14:editId="38EE3547">
            <wp:extent cx="3062288" cy="6170856"/>
            <wp:effectExtent l="0" t="0" r="0" b="0"/>
            <wp:docPr id="12950962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3062288" cy="6170856"/>
                    </a:xfrm>
                    <a:prstGeom prst="rect">
                      <a:avLst/>
                    </a:prstGeom>
                    <a:ln/>
                  </pic:spPr>
                </pic:pic>
              </a:graphicData>
            </a:graphic>
          </wp:inline>
        </w:drawing>
      </w:r>
      <w:r w:rsidRPr="00367F17">
        <w:rPr>
          <w:rFonts w:asciiTheme="majorBidi" w:eastAsia="Times New Roman" w:hAnsiTheme="majorBidi" w:cstheme="majorBidi"/>
          <w:sz w:val="36"/>
          <w:szCs w:val="36"/>
        </w:rPr>
        <w:tab/>
      </w:r>
      <w:r w:rsidRPr="00367F17">
        <w:rPr>
          <w:rFonts w:asciiTheme="majorBidi" w:hAnsiTheme="majorBidi" w:cstheme="majorBidi"/>
        </w:rPr>
        <w:br w:type="page"/>
      </w:r>
    </w:p>
    <w:p w14:paraId="38EE3314" w14:textId="585BBF6C"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Home Screen</w:t>
      </w:r>
      <w:r w:rsidRPr="00367F17">
        <w:rPr>
          <w:rFonts w:asciiTheme="majorBidi" w:eastAsia="Calibri" w:hAnsiTheme="majorBidi" w:cstheme="majorBidi"/>
          <w:sz w:val="24"/>
          <w:szCs w:val="24"/>
        </w:rPr>
        <w:t xml:space="preserve"> </w:t>
      </w:r>
      <w:r w:rsidRPr="00367F17">
        <w:rPr>
          <w:rFonts w:asciiTheme="majorBidi" w:eastAsia="Calibri" w:hAnsiTheme="majorBidi" w:cstheme="majorBidi"/>
          <w:b/>
          <w:sz w:val="24"/>
          <w:szCs w:val="24"/>
        </w:rPr>
        <w:t>(PD Patient)</w:t>
      </w:r>
      <w:r w:rsidR="007D171F" w:rsidRPr="00367F17">
        <w:rPr>
          <w:rFonts w:asciiTheme="majorBidi" w:eastAsia="Times New Roman" w:hAnsiTheme="majorBidi" w:cstheme="majorBidi"/>
          <w:b/>
          <w:sz w:val="24"/>
          <w:szCs w:val="24"/>
        </w:rPr>
        <w:t>:</w:t>
      </w:r>
    </w:p>
    <w:p w14:paraId="38EE3315" w14:textId="77777777" w:rsidR="008F0277" w:rsidRPr="00367F17" w:rsidRDefault="00FF3E4E">
      <w:pPr>
        <w:widowControl w:val="0"/>
        <w:spacing w:before="240" w:after="240"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After pressing the “Login” button on the welcome and login screen, you'll see the main display. Here, the user can log their activities into CareHub.</w:t>
      </w:r>
    </w:p>
    <w:p w14:paraId="38EE3316" w14:textId="77777777" w:rsidR="008F0277" w:rsidRPr="00367F17" w:rsidRDefault="00FF3E4E">
      <w:pPr>
        <w:widowControl w:val="0"/>
        <w:numPr>
          <w:ilvl w:val="0"/>
          <w:numId w:val="65"/>
        </w:numPr>
        <w:spacing w:before="240"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Pressing the “Symptoms” button takes you to the “Insert Symptoms” screen.</w:t>
      </w:r>
    </w:p>
    <w:p w14:paraId="38EE3317" w14:textId="77777777" w:rsidR="008F0277" w:rsidRPr="00367F17" w:rsidRDefault="00FF3E4E">
      <w:pPr>
        <w:widowControl w:val="0"/>
        <w:numPr>
          <w:ilvl w:val="0"/>
          <w:numId w:val="65"/>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Pressing the “Medicine” button takes you to the “Insert Medicine” screen.</w:t>
      </w:r>
    </w:p>
    <w:p w14:paraId="38EE3318" w14:textId="77777777" w:rsidR="008F0277" w:rsidRPr="00367F17" w:rsidRDefault="00FF3E4E">
      <w:pPr>
        <w:widowControl w:val="0"/>
        <w:numPr>
          <w:ilvl w:val="0"/>
          <w:numId w:val="65"/>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Pressing the “Nutrition” button takes you to the “Insert Nutrition” screen.</w:t>
      </w:r>
    </w:p>
    <w:p w14:paraId="38EE3319" w14:textId="77777777" w:rsidR="008F0277" w:rsidRPr="00367F17" w:rsidRDefault="00FF3E4E">
      <w:pPr>
        <w:widowControl w:val="0"/>
        <w:numPr>
          <w:ilvl w:val="0"/>
          <w:numId w:val="65"/>
        </w:numPr>
        <w:spacing w:after="240"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Pressing the “Training” button takes you to the “Insert Training” screen.</w:t>
      </w:r>
    </w:p>
    <w:p w14:paraId="38EE331A" w14:textId="77777777" w:rsidR="008F0277" w:rsidRPr="00367F17" w:rsidRDefault="00FF3E4E">
      <w:pPr>
        <w:widowControl w:val="0"/>
        <w:spacing w:before="240" w:after="240" w:line="240" w:lineRule="auto"/>
        <w:ind w:left="720"/>
        <w:jc w:val="both"/>
        <w:rPr>
          <w:rFonts w:asciiTheme="majorBidi" w:eastAsia="Calibri" w:hAnsiTheme="majorBidi" w:cstheme="majorBidi"/>
          <w:sz w:val="12"/>
          <w:szCs w:val="12"/>
        </w:rPr>
      </w:pPr>
      <w:r w:rsidRPr="00367F17">
        <w:rPr>
          <w:rFonts w:asciiTheme="majorBidi" w:eastAsia="Calibri" w:hAnsiTheme="majorBidi" w:cstheme="majorBidi"/>
          <w:sz w:val="24"/>
          <w:szCs w:val="24"/>
        </w:rPr>
        <w:t>At the bottom, there’s a menu with a "Home" button, a "View Data" button, and a "Settings" button. The current screen is highlighted in green in the menu.</w:t>
      </w:r>
      <w:r w:rsidRPr="00367F17">
        <w:rPr>
          <w:rFonts w:asciiTheme="majorBidi" w:eastAsia="Calibri" w:hAnsiTheme="majorBidi" w:cstheme="majorBidi"/>
          <w:sz w:val="24"/>
          <w:szCs w:val="24"/>
        </w:rPr>
        <w:br/>
        <w:t>In the "Settings" section, the user can add or update their caregiver and personal information.</w:t>
      </w:r>
    </w:p>
    <w:p w14:paraId="38EE331B" w14:textId="77777777" w:rsidR="008F0277" w:rsidRPr="00367F17" w:rsidRDefault="00FF3E4E">
      <w:pPr>
        <w:widowControl w:val="0"/>
        <w:spacing w:line="240" w:lineRule="auto"/>
        <w:ind w:left="720"/>
        <w:jc w:val="center"/>
        <w:rPr>
          <w:rFonts w:asciiTheme="majorBidi" w:eastAsia="Calibri" w:hAnsiTheme="majorBidi" w:cstheme="majorBidi"/>
          <w:b/>
          <w:sz w:val="24"/>
          <w:szCs w:val="24"/>
        </w:rPr>
      </w:pPr>
      <w:r w:rsidRPr="00367F17">
        <w:rPr>
          <w:rFonts w:asciiTheme="majorBidi" w:eastAsia="Times New Roman" w:hAnsiTheme="majorBidi" w:cstheme="majorBidi"/>
          <w:noProof/>
          <w:sz w:val="36"/>
          <w:szCs w:val="36"/>
        </w:rPr>
        <w:drawing>
          <wp:inline distT="114300" distB="114300" distL="114300" distR="114300" wp14:anchorId="38EE3548" wp14:editId="38EE3549">
            <wp:extent cx="2576989" cy="5285457"/>
            <wp:effectExtent l="0" t="0" r="0" b="0"/>
            <wp:docPr id="12950962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2576989" cy="5285457"/>
                    </a:xfrm>
                    <a:prstGeom prst="rect">
                      <a:avLst/>
                    </a:prstGeom>
                    <a:ln/>
                  </pic:spPr>
                </pic:pic>
              </a:graphicData>
            </a:graphic>
          </wp:inline>
        </w:drawing>
      </w:r>
      <w:r w:rsidRPr="00367F17">
        <w:rPr>
          <w:rFonts w:asciiTheme="majorBidi" w:hAnsiTheme="majorBidi" w:cstheme="majorBidi"/>
        </w:rPr>
        <w:br w:type="page"/>
      </w:r>
    </w:p>
    <w:p w14:paraId="38EE331C" w14:textId="6D9AF99B"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Insert Symptoms screen</w:t>
      </w:r>
      <w:r w:rsidRPr="00367F17">
        <w:rPr>
          <w:rFonts w:asciiTheme="majorBidi" w:eastAsia="Calibri" w:hAnsiTheme="majorBidi" w:cstheme="majorBidi"/>
          <w:sz w:val="24"/>
          <w:szCs w:val="24"/>
        </w:rPr>
        <w:t xml:space="preserve"> </w:t>
      </w:r>
      <w:r w:rsidRPr="00367F17">
        <w:rPr>
          <w:rFonts w:asciiTheme="majorBidi" w:eastAsia="Calibri" w:hAnsiTheme="majorBidi" w:cstheme="majorBidi"/>
          <w:b/>
          <w:sz w:val="24"/>
          <w:szCs w:val="24"/>
        </w:rPr>
        <w:t>(PD Patient)</w:t>
      </w:r>
      <w:r w:rsidR="007D171F" w:rsidRPr="00367F17">
        <w:rPr>
          <w:rFonts w:asciiTheme="majorBidi" w:eastAsia="Times New Roman" w:hAnsiTheme="majorBidi" w:cstheme="majorBidi"/>
          <w:b/>
          <w:sz w:val="24"/>
          <w:szCs w:val="24"/>
        </w:rPr>
        <w:t>:</w:t>
      </w:r>
    </w:p>
    <w:p w14:paraId="38EE331D" w14:textId="77777777" w:rsidR="008F0277" w:rsidRPr="00367F17" w:rsidRDefault="00FF3E4E">
      <w:pPr>
        <w:widowControl w:val="0"/>
        <w:spacing w:before="240" w:after="240" w:line="240" w:lineRule="auto"/>
        <w:ind w:left="720"/>
        <w:jc w:val="both"/>
        <w:rPr>
          <w:rFonts w:asciiTheme="majorBidi" w:eastAsia="Calibri" w:hAnsiTheme="majorBidi" w:cstheme="majorBidi"/>
          <w:sz w:val="24"/>
          <w:szCs w:val="24"/>
          <w:rtl/>
        </w:rPr>
      </w:pPr>
      <w:r w:rsidRPr="00367F17">
        <w:rPr>
          <w:rFonts w:asciiTheme="majorBidi" w:eastAsia="Calibri" w:hAnsiTheme="majorBidi" w:cstheme="majorBidi"/>
          <w:sz w:val="24"/>
          <w:szCs w:val="24"/>
        </w:rPr>
        <w:t>On this screen, the user selects the symptom they want to report to CareHub. After choosing a symptom, they are directed to the “Symptom Report” screen.</w:t>
      </w:r>
    </w:p>
    <w:p w14:paraId="38EE331E" w14:textId="77777777" w:rsidR="008F0277" w:rsidRPr="00367F17" w:rsidRDefault="008F0277">
      <w:pPr>
        <w:widowControl w:val="0"/>
        <w:spacing w:line="240" w:lineRule="auto"/>
        <w:jc w:val="center"/>
        <w:rPr>
          <w:rFonts w:asciiTheme="majorBidi" w:eastAsia="Times New Roman" w:hAnsiTheme="majorBidi" w:cstheme="majorBidi"/>
          <w:sz w:val="36"/>
          <w:szCs w:val="36"/>
        </w:rPr>
      </w:pPr>
    </w:p>
    <w:p w14:paraId="38EE331F" w14:textId="77777777" w:rsidR="008F0277" w:rsidRPr="00367F17" w:rsidRDefault="00FF3E4E">
      <w:pPr>
        <w:widowControl w:val="0"/>
        <w:spacing w:line="240" w:lineRule="auto"/>
        <w:jc w:val="center"/>
        <w:rPr>
          <w:rFonts w:asciiTheme="majorBidi" w:eastAsia="Calibri" w:hAnsiTheme="majorBidi" w:cstheme="majorBidi"/>
          <w:b/>
          <w:sz w:val="24"/>
          <w:szCs w:val="24"/>
        </w:rPr>
      </w:pPr>
      <w:r w:rsidRPr="00367F17">
        <w:rPr>
          <w:rFonts w:asciiTheme="majorBidi" w:eastAsia="Times New Roman" w:hAnsiTheme="majorBidi" w:cstheme="majorBidi"/>
          <w:noProof/>
          <w:sz w:val="36"/>
          <w:szCs w:val="36"/>
        </w:rPr>
        <w:drawing>
          <wp:inline distT="114300" distB="114300" distL="114300" distR="114300" wp14:anchorId="38EE354A" wp14:editId="38EE354B">
            <wp:extent cx="2598371" cy="5281613"/>
            <wp:effectExtent l="0" t="0" r="0" b="0"/>
            <wp:docPr id="12950962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98371" cy="5281613"/>
                    </a:xfrm>
                    <a:prstGeom prst="rect">
                      <a:avLst/>
                    </a:prstGeom>
                    <a:ln/>
                  </pic:spPr>
                </pic:pic>
              </a:graphicData>
            </a:graphic>
          </wp:inline>
        </w:drawing>
      </w:r>
      <w:r w:rsidRPr="00367F17">
        <w:rPr>
          <w:rFonts w:asciiTheme="majorBidi" w:hAnsiTheme="majorBidi" w:cstheme="majorBidi"/>
        </w:rPr>
        <w:br w:type="page"/>
      </w:r>
    </w:p>
    <w:p w14:paraId="38EE3320" w14:textId="1C366A22"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Symptom report screen</w:t>
      </w:r>
      <w:r w:rsidRPr="00367F17">
        <w:rPr>
          <w:rFonts w:asciiTheme="majorBidi" w:eastAsia="Calibri" w:hAnsiTheme="majorBidi" w:cstheme="majorBidi"/>
          <w:sz w:val="24"/>
          <w:szCs w:val="24"/>
        </w:rPr>
        <w:t xml:space="preserve"> </w:t>
      </w:r>
      <w:r w:rsidRPr="00367F17">
        <w:rPr>
          <w:rFonts w:asciiTheme="majorBidi" w:eastAsia="Calibri" w:hAnsiTheme="majorBidi" w:cstheme="majorBidi"/>
          <w:b/>
          <w:sz w:val="24"/>
          <w:szCs w:val="24"/>
        </w:rPr>
        <w:t>(PD Patient)</w:t>
      </w:r>
      <w:r w:rsidR="006B77D1" w:rsidRPr="00367F17">
        <w:rPr>
          <w:rFonts w:asciiTheme="majorBidi" w:eastAsia="Times New Roman" w:hAnsiTheme="majorBidi" w:cstheme="majorBidi"/>
          <w:b/>
          <w:sz w:val="24"/>
          <w:szCs w:val="24"/>
        </w:rPr>
        <w:t>:</w:t>
      </w:r>
    </w:p>
    <w:p w14:paraId="38EE3321" w14:textId="77777777" w:rsidR="008F0277" w:rsidRPr="00367F17" w:rsidRDefault="00FF3E4E">
      <w:pPr>
        <w:widowControl w:val="0"/>
        <w:spacing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On this screen, the user reports a specific symptom. They can set the symptom's time to the current time or choose a different one. In the “Severity” section, the user rates the symptom from 1 star to 5 stars, with (1) being the worst and (5) being the best. In the “Comment” section, users can add extra details. Pressing the “Add” button will save the symptom to the CareHub system.</w:t>
      </w:r>
    </w:p>
    <w:p w14:paraId="38EE3322" w14:textId="77777777" w:rsidR="008F0277" w:rsidRPr="00367F17" w:rsidRDefault="008F0277">
      <w:pPr>
        <w:widowControl w:val="0"/>
        <w:spacing w:line="240" w:lineRule="auto"/>
        <w:ind w:left="720"/>
        <w:jc w:val="both"/>
        <w:rPr>
          <w:rFonts w:asciiTheme="majorBidi" w:eastAsia="Calibri" w:hAnsiTheme="majorBidi" w:cstheme="majorBidi"/>
          <w:b/>
          <w:sz w:val="24"/>
          <w:szCs w:val="24"/>
        </w:rPr>
      </w:pPr>
    </w:p>
    <w:p w14:paraId="38EE3323" w14:textId="77777777" w:rsidR="008F0277" w:rsidRPr="00367F17" w:rsidRDefault="008F0277">
      <w:pPr>
        <w:widowControl w:val="0"/>
        <w:spacing w:line="240" w:lineRule="auto"/>
        <w:jc w:val="both"/>
        <w:rPr>
          <w:rFonts w:asciiTheme="majorBidi" w:eastAsia="Calibri" w:hAnsiTheme="majorBidi" w:cstheme="majorBidi"/>
          <w:b/>
          <w:sz w:val="24"/>
          <w:szCs w:val="24"/>
        </w:rPr>
      </w:pPr>
    </w:p>
    <w:p w14:paraId="38EE3324" w14:textId="77777777" w:rsidR="008F0277" w:rsidRPr="00367F17" w:rsidRDefault="00FF3E4E">
      <w:pPr>
        <w:widowControl w:val="0"/>
        <w:spacing w:line="240" w:lineRule="auto"/>
        <w:ind w:left="720"/>
        <w:jc w:val="center"/>
        <w:rPr>
          <w:rFonts w:asciiTheme="majorBidi" w:eastAsia="Calibri" w:hAnsiTheme="majorBidi" w:cstheme="majorBidi"/>
          <w:b/>
          <w:sz w:val="24"/>
          <w:szCs w:val="24"/>
        </w:rPr>
      </w:pPr>
      <w:r w:rsidRPr="00367F17">
        <w:rPr>
          <w:rFonts w:asciiTheme="majorBidi" w:eastAsia="Calibri" w:hAnsiTheme="majorBidi" w:cstheme="majorBidi"/>
          <w:b/>
          <w:noProof/>
          <w:sz w:val="24"/>
          <w:szCs w:val="24"/>
        </w:rPr>
        <w:drawing>
          <wp:inline distT="114300" distB="114300" distL="114300" distR="114300" wp14:anchorId="38EE354C" wp14:editId="38EE354D">
            <wp:extent cx="2346722" cy="4757738"/>
            <wp:effectExtent l="0" t="0" r="0" b="0"/>
            <wp:docPr id="12950962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2346722" cy="4757738"/>
                    </a:xfrm>
                    <a:prstGeom prst="rect">
                      <a:avLst/>
                    </a:prstGeom>
                    <a:ln/>
                  </pic:spPr>
                </pic:pic>
              </a:graphicData>
            </a:graphic>
          </wp:inline>
        </w:drawing>
      </w:r>
      <w:r w:rsidRPr="00367F17">
        <w:rPr>
          <w:rFonts w:asciiTheme="majorBidi" w:hAnsiTheme="majorBidi" w:cstheme="majorBidi"/>
        </w:rPr>
        <w:br w:type="page"/>
      </w:r>
    </w:p>
    <w:p w14:paraId="38EE3325" w14:textId="584DF241"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Insert Medicine screen (PD Patient)</w:t>
      </w:r>
      <w:r w:rsidR="00342F75" w:rsidRPr="00367F17">
        <w:rPr>
          <w:rFonts w:asciiTheme="majorBidi" w:eastAsia="Times New Roman" w:hAnsiTheme="majorBidi" w:cstheme="majorBidi"/>
          <w:b/>
          <w:sz w:val="24"/>
          <w:szCs w:val="24"/>
        </w:rPr>
        <w:t>:</w:t>
      </w:r>
    </w:p>
    <w:p w14:paraId="38EE3326" w14:textId="77777777" w:rsidR="008F0277" w:rsidRPr="00367F17" w:rsidRDefault="00FF3E4E">
      <w:pPr>
        <w:widowControl w:val="0"/>
        <w:spacing w:before="240" w:after="240"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After pressing the “Medicines” button from the homepage, the user will be directed to this screen to report the medicine they’ve taken.</w:t>
      </w:r>
    </w:p>
    <w:p w14:paraId="38EE3327" w14:textId="77777777" w:rsidR="008F0277" w:rsidRPr="00367F17" w:rsidRDefault="00FF3E4E">
      <w:pPr>
        <w:widowControl w:val="0"/>
        <w:numPr>
          <w:ilvl w:val="0"/>
          <w:numId w:val="23"/>
        </w:numPr>
        <w:spacing w:before="240"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In the “Medicine Name” text box, the user will enter the name of the medicine.</w:t>
      </w:r>
    </w:p>
    <w:p w14:paraId="38EE3328" w14:textId="77777777" w:rsidR="008F0277" w:rsidRPr="00367F17" w:rsidRDefault="00FF3E4E">
      <w:pPr>
        <w:widowControl w:val="0"/>
        <w:numPr>
          <w:ilvl w:val="0"/>
          <w:numId w:val="23"/>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The “Medicine Taken” button allows the user to set the time and date.</w:t>
      </w:r>
    </w:p>
    <w:p w14:paraId="38EE3329" w14:textId="77777777" w:rsidR="008F0277" w:rsidRPr="00367F17" w:rsidRDefault="00FF3E4E">
      <w:pPr>
        <w:widowControl w:val="0"/>
        <w:numPr>
          <w:ilvl w:val="0"/>
          <w:numId w:val="23"/>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The user will choose how the medicine was taken — either as “Liquid” or “Pill”—using the segmented button.</w:t>
      </w:r>
    </w:p>
    <w:p w14:paraId="38EE332A" w14:textId="77777777" w:rsidR="008F0277" w:rsidRPr="00367F17" w:rsidRDefault="00FF3E4E">
      <w:pPr>
        <w:widowControl w:val="0"/>
        <w:numPr>
          <w:ilvl w:val="0"/>
          <w:numId w:val="23"/>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After selecting the method, the user will choose the dose amount.</w:t>
      </w:r>
    </w:p>
    <w:p w14:paraId="38EE332B" w14:textId="77777777" w:rsidR="008F0277" w:rsidRPr="00367F17" w:rsidRDefault="00FF3E4E">
      <w:pPr>
        <w:widowControl w:val="0"/>
        <w:numPr>
          <w:ilvl w:val="0"/>
          <w:numId w:val="23"/>
        </w:numPr>
        <w:spacing w:after="240"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Finally, pressing the “Add” button will save the medicine information to the CareHub database.</w:t>
      </w:r>
    </w:p>
    <w:p w14:paraId="38EE332C" w14:textId="77777777" w:rsidR="008F0277" w:rsidRPr="00367F17" w:rsidRDefault="00FF3E4E">
      <w:pPr>
        <w:widowControl w:val="0"/>
        <w:spacing w:line="240" w:lineRule="auto"/>
        <w:jc w:val="both"/>
        <w:rPr>
          <w:rFonts w:asciiTheme="majorBidi" w:eastAsia="Times New Roman" w:hAnsiTheme="majorBidi" w:cstheme="majorBidi"/>
          <w:sz w:val="36"/>
          <w:szCs w:val="36"/>
        </w:rPr>
      </w:pPr>
      <w:r w:rsidRPr="00367F17">
        <w:rPr>
          <w:rFonts w:asciiTheme="majorBidi" w:hAnsiTheme="majorBidi" w:cstheme="majorBidi"/>
          <w:noProof/>
        </w:rPr>
        <w:drawing>
          <wp:anchor distT="114300" distB="114300" distL="114300" distR="114300" simplePos="0" relativeHeight="251672576" behindDoc="0" locked="0" layoutInCell="1" hidden="0" allowOverlap="1" wp14:anchorId="38EE354E" wp14:editId="38EE354F">
            <wp:simplePos x="0" y="0"/>
            <wp:positionH relativeFrom="column">
              <wp:posOffset>4210050</wp:posOffset>
            </wp:positionH>
            <wp:positionV relativeFrom="paragraph">
              <wp:posOffset>180975</wp:posOffset>
            </wp:positionV>
            <wp:extent cx="2128838" cy="4365270"/>
            <wp:effectExtent l="0" t="0" r="0" b="0"/>
            <wp:wrapTopAndBottom distT="114300" distB="114300"/>
            <wp:docPr id="12950962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2128838" cy="4365270"/>
                    </a:xfrm>
                    <a:prstGeom prst="rect">
                      <a:avLst/>
                    </a:prstGeom>
                    <a:ln/>
                  </pic:spPr>
                </pic:pic>
              </a:graphicData>
            </a:graphic>
          </wp:anchor>
        </w:drawing>
      </w:r>
      <w:r w:rsidRPr="00367F17">
        <w:rPr>
          <w:rFonts w:asciiTheme="majorBidi" w:hAnsiTheme="majorBidi" w:cstheme="majorBidi"/>
          <w:noProof/>
        </w:rPr>
        <w:drawing>
          <wp:anchor distT="114300" distB="114300" distL="114300" distR="114300" simplePos="0" relativeHeight="251673600" behindDoc="0" locked="0" layoutInCell="1" hidden="0" allowOverlap="1" wp14:anchorId="38EE3550" wp14:editId="38EE3551">
            <wp:simplePos x="0" y="0"/>
            <wp:positionH relativeFrom="column">
              <wp:posOffset>295275</wp:posOffset>
            </wp:positionH>
            <wp:positionV relativeFrom="paragraph">
              <wp:posOffset>180975</wp:posOffset>
            </wp:positionV>
            <wp:extent cx="2127418" cy="4357688"/>
            <wp:effectExtent l="0" t="0" r="0" b="0"/>
            <wp:wrapSquare wrapText="bothSides" distT="114300" distB="114300" distL="114300" distR="114300"/>
            <wp:docPr id="129509623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2127418" cy="4357688"/>
                    </a:xfrm>
                    <a:prstGeom prst="rect">
                      <a:avLst/>
                    </a:prstGeom>
                    <a:ln/>
                  </pic:spPr>
                </pic:pic>
              </a:graphicData>
            </a:graphic>
          </wp:anchor>
        </w:drawing>
      </w:r>
    </w:p>
    <w:p w14:paraId="38EE332D" w14:textId="77777777" w:rsidR="008F0277" w:rsidRPr="00367F17" w:rsidRDefault="00FF3E4E">
      <w:pPr>
        <w:widowControl w:val="0"/>
        <w:spacing w:line="240" w:lineRule="auto"/>
        <w:jc w:val="both"/>
        <w:rPr>
          <w:rFonts w:asciiTheme="majorBidi" w:eastAsia="Calibri" w:hAnsiTheme="majorBidi" w:cstheme="majorBidi"/>
          <w:b/>
          <w:sz w:val="24"/>
          <w:szCs w:val="24"/>
        </w:rPr>
      </w:pPr>
      <w:r w:rsidRPr="00367F17">
        <w:rPr>
          <w:rFonts w:asciiTheme="majorBidi" w:hAnsiTheme="majorBidi" w:cstheme="majorBidi"/>
        </w:rPr>
        <w:br w:type="page"/>
      </w:r>
    </w:p>
    <w:p w14:paraId="38EE332E" w14:textId="341EC599"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Insert Nutrition screen (PD patient)</w:t>
      </w:r>
      <w:r w:rsidR="00367F17">
        <w:rPr>
          <w:rFonts w:asciiTheme="majorBidi" w:eastAsia="Calibri" w:hAnsiTheme="majorBidi" w:cstheme="majorBidi"/>
          <w:b/>
          <w:sz w:val="24"/>
          <w:szCs w:val="24"/>
        </w:rPr>
        <w:t>:</w:t>
      </w:r>
    </w:p>
    <w:p w14:paraId="38EE332F" w14:textId="77777777" w:rsidR="008F0277" w:rsidRPr="00367F17" w:rsidRDefault="00FF3E4E">
      <w:pPr>
        <w:widowControl w:val="0"/>
        <w:spacing w:before="240" w:after="240"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After pressing the “Nutrition” button from the homepage, the user will be directed to this screen to report their nutrition intake.</w:t>
      </w:r>
    </w:p>
    <w:p w14:paraId="38EE3330" w14:textId="77777777" w:rsidR="008F0277" w:rsidRPr="00367F17" w:rsidRDefault="00FF3E4E">
      <w:pPr>
        <w:widowControl w:val="0"/>
        <w:numPr>
          <w:ilvl w:val="0"/>
          <w:numId w:val="55"/>
        </w:numPr>
        <w:spacing w:before="240"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In the “Food Name” field, the user enters the name of the food. If the food is already in the database, the name will autocomplete.</w:t>
      </w:r>
    </w:p>
    <w:p w14:paraId="38EE3331" w14:textId="77777777" w:rsidR="008F0277" w:rsidRPr="00367F17" w:rsidRDefault="00FF3E4E">
      <w:pPr>
        <w:widowControl w:val="0"/>
        <w:numPr>
          <w:ilvl w:val="0"/>
          <w:numId w:val="55"/>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The “Food Taken” button allows the user to set the time and date.</w:t>
      </w:r>
    </w:p>
    <w:p w14:paraId="38EE3332" w14:textId="77777777" w:rsidR="008F0277" w:rsidRPr="00367F17" w:rsidRDefault="00FF3E4E">
      <w:pPr>
        <w:widowControl w:val="0"/>
        <w:numPr>
          <w:ilvl w:val="0"/>
          <w:numId w:val="55"/>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By selecting “Take a Picture,” the user can use their phone's camera to add a photo of the food.</w:t>
      </w:r>
    </w:p>
    <w:p w14:paraId="38EE3333" w14:textId="77777777" w:rsidR="008F0277" w:rsidRPr="00367F17" w:rsidRDefault="00FF3E4E">
      <w:pPr>
        <w:widowControl w:val="0"/>
        <w:numPr>
          <w:ilvl w:val="0"/>
          <w:numId w:val="55"/>
        </w:numPr>
        <w:spacing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The “Nutritional Values” table displays the nutritional details. If any cell is empty, indicating missing information, the user can click on it to enter the necessary data. All information added to the table is automatically saved to the database.</w:t>
      </w:r>
    </w:p>
    <w:p w14:paraId="38EE3334" w14:textId="77777777" w:rsidR="008F0277" w:rsidRPr="00367F17" w:rsidRDefault="00FF3E4E">
      <w:pPr>
        <w:widowControl w:val="0"/>
        <w:numPr>
          <w:ilvl w:val="0"/>
          <w:numId w:val="55"/>
        </w:numPr>
        <w:spacing w:after="240" w:line="240" w:lineRule="auto"/>
        <w:ind w:left="1440"/>
        <w:rPr>
          <w:rFonts w:asciiTheme="majorBidi" w:eastAsia="Calibri" w:hAnsiTheme="majorBidi" w:cstheme="majorBidi"/>
          <w:sz w:val="24"/>
          <w:szCs w:val="24"/>
        </w:rPr>
      </w:pPr>
      <w:r w:rsidRPr="00367F17">
        <w:rPr>
          <w:rFonts w:asciiTheme="majorBidi" w:eastAsia="Calibri" w:hAnsiTheme="majorBidi" w:cstheme="majorBidi"/>
          <w:sz w:val="24"/>
          <w:szCs w:val="24"/>
        </w:rPr>
        <w:t>Pressing the “Add” button will save the nutrition details to the CareHub database.</w:t>
      </w:r>
    </w:p>
    <w:p w14:paraId="38EE3335" w14:textId="77777777" w:rsidR="008F0277" w:rsidRPr="00367F17" w:rsidRDefault="008F0277">
      <w:pPr>
        <w:widowControl w:val="0"/>
        <w:spacing w:line="240" w:lineRule="auto"/>
        <w:ind w:left="720"/>
        <w:jc w:val="both"/>
        <w:rPr>
          <w:rFonts w:asciiTheme="majorBidi" w:eastAsia="Calibri" w:hAnsiTheme="majorBidi" w:cstheme="majorBidi"/>
          <w:sz w:val="24"/>
          <w:szCs w:val="24"/>
        </w:rPr>
      </w:pPr>
    </w:p>
    <w:p w14:paraId="38EE3336" w14:textId="77777777" w:rsidR="008F0277" w:rsidRPr="00367F17" w:rsidRDefault="00FF3E4E">
      <w:pPr>
        <w:widowControl w:val="0"/>
        <w:spacing w:line="240" w:lineRule="auto"/>
        <w:jc w:val="center"/>
        <w:rPr>
          <w:rFonts w:asciiTheme="majorBidi" w:eastAsia="Calibri" w:hAnsiTheme="majorBidi" w:cstheme="majorBidi"/>
          <w:b/>
          <w:sz w:val="24"/>
          <w:szCs w:val="24"/>
        </w:rPr>
      </w:pPr>
      <w:r w:rsidRPr="00367F17">
        <w:rPr>
          <w:rFonts w:asciiTheme="majorBidi" w:eastAsia="Times New Roman" w:hAnsiTheme="majorBidi" w:cstheme="majorBidi"/>
          <w:noProof/>
          <w:sz w:val="36"/>
          <w:szCs w:val="36"/>
        </w:rPr>
        <w:drawing>
          <wp:inline distT="114300" distB="114300" distL="114300" distR="114300" wp14:anchorId="38EE3552" wp14:editId="38EE3553">
            <wp:extent cx="2384215" cy="4786313"/>
            <wp:effectExtent l="0" t="0" r="0" b="0"/>
            <wp:docPr id="12950962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2384215" cy="4786313"/>
                    </a:xfrm>
                    <a:prstGeom prst="rect">
                      <a:avLst/>
                    </a:prstGeom>
                    <a:ln/>
                  </pic:spPr>
                </pic:pic>
              </a:graphicData>
            </a:graphic>
          </wp:inline>
        </w:drawing>
      </w:r>
      <w:r w:rsidRPr="00367F17">
        <w:rPr>
          <w:rFonts w:asciiTheme="majorBidi" w:hAnsiTheme="majorBidi" w:cstheme="majorBidi"/>
        </w:rPr>
        <w:br w:type="page"/>
      </w:r>
    </w:p>
    <w:p w14:paraId="38EE3337" w14:textId="622F3C36"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Setting screen (PD patient)</w:t>
      </w:r>
      <w:r w:rsidR="00367F17">
        <w:rPr>
          <w:rFonts w:asciiTheme="majorBidi" w:eastAsia="Calibri" w:hAnsiTheme="majorBidi" w:cstheme="majorBidi"/>
          <w:b/>
          <w:sz w:val="24"/>
          <w:szCs w:val="24"/>
        </w:rPr>
        <w:t>:</w:t>
      </w:r>
    </w:p>
    <w:p w14:paraId="38EE3338" w14:textId="77777777" w:rsidR="008F0277" w:rsidRPr="00367F17" w:rsidRDefault="00FF3E4E">
      <w:pPr>
        <w:widowControl w:val="0"/>
        <w:spacing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Accessing the "Settings" option from the bottom menu lets you add caregivers to your account. The user will fill in the caregiver’s information in the “Caregiver Name,” “Profession,” and “Email” fields.</w:t>
      </w:r>
    </w:p>
    <w:p w14:paraId="38EE3339" w14:textId="77777777" w:rsidR="008F0277" w:rsidRPr="00367F17" w:rsidRDefault="008F0277">
      <w:pPr>
        <w:widowControl w:val="0"/>
        <w:spacing w:line="240" w:lineRule="auto"/>
        <w:ind w:left="720"/>
        <w:jc w:val="both"/>
        <w:rPr>
          <w:rFonts w:asciiTheme="majorBidi" w:eastAsia="Calibri" w:hAnsiTheme="majorBidi" w:cstheme="majorBidi"/>
          <w:sz w:val="24"/>
          <w:szCs w:val="24"/>
        </w:rPr>
      </w:pPr>
    </w:p>
    <w:p w14:paraId="38EE333A" w14:textId="77777777" w:rsidR="008F0277" w:rsidRPr="00367F17" w:rsidRDefault="00FF3E4E">
      <w:pPr>
        <w:widowControl w:val="0"/>
        <w:spacing w:line="240" w:lineRule="auto"/>
        <w:ind w:left="720"/>
        <w:jc w:val="center"/>
        <w:rPr>
          <w:rFonts w:asciiTheme="majorBidi" w:eastAsia="Calibri" w:hAnsiTheme="majorBidi" w:cstheme="majorBidi"/>
          <w:b/>
          <w:sz w:val="24"/>
          <w:szCs w:val="24"/>
        </w:rPr>
      </w:pPr>
      <w:r w:rsidRPr="00367F17">
        <w:rPr>
          <w:rFonts w:asciiTheme="majorBidi" w:eastAsia="Calibri" w:hAnsiTheme="majorBidi" w:cstheme="majorBidi"/>
          <w:noProof/>
          <w:sz w:val="24"/>
          <w:szCs w:val="24"/>
        </w:rPr>
        <w:drawing>
          <wp:inline distT="114300" distB="114300" distL="114300" distR="114300" wp14:anchorId="38EE3554" wp14:editId="38EE3555">
            <wp:extent cx="2499002" cy="5157788"/>
            <wp:effectExtent l="0" t="0" r="0" b="0"/>
            <wp:docPr id="12950962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2499002" cy="5157788"/>
                    </a:xfrm>
                    <a:prstGeom prst="rect">
                      <a:avLst/>
                    </a:prstGeom>
                    <a:ln/>
                  </pic:spPr>
                </pic:pic>
              </a:graphicData>
            </a:graphic>
          </wp:inline>
        </w:drawing>
      </w:r>
      <w:r w:rsidRPr="00367F17">
        <w:rPr>
          <w:rFonts w:asciiTheme="majorBidi" w:hAnsiTheme="majorBidi" w:cstheme="majorBidi"/>
        </w:rPr>
        <w:br w:type="page"/>
      </w:r>
    </w:p>
    <w:p w14:paraId="38EE333B" w14:textId="4925C985"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Home Screen</w:t>
      </w:r>
      <w:r w:rsidRPr="00367F17">
        <w:rPr>
          <w:rFonts w:asciiTheme="majorBidi" w:eastAsia="Calibri" w:hAnsiTheme="majorBidi" w:cstheme="majorBidi"/>
          <w:sz w:val="24"/>
          <w:szCs w:val="24"/>
        </w:rPr>
        <w:t xml:space="preserve"> </w:t>
      </w:r>
      <w:r w:rsidRPr="00367F17">
        <w:rPr>
          <w:rFonts w:asciiTheme="majorBidi" w:eastAsia="Calibri" w:hAnsiTheme="majorBidi" w:cstheme="majorBidi"/>
          <w:b/>
          <w:sz w:val="24"/>
          <w:szCs w:val="24"/>
        </w:rPr>
        <w:t>(Caregiver):</w:t>
      </w:r>
    </w:p>
    <w:p w14:paraId="38EE333C" w14:textId="77777777" w:rsidR="008F0277" w:rsidRPr="00367F17" w:rsidRDefault="00FF3E4E">
      <w:pPr>
        <w:widowControl w:val="0"/>
        <w:spacing w:line="240" w:lineRule="auto"/>
        <w:ind w:left="720"/>
        <w:jc w:val="both"/>
        <w:rPr>
          <w:rFonts w:asciiTheme="majorBidi" w:eastAsia="Calibri" w:hAnsiTheme="majorBidi" w:cstheme="majorBidi"/>
          <w:sz w:val="24"/>
          <w:szCs w:val="24"/>
        </w:rPr>
      </w:pPr>
      <w:r w:rsidRPr="00367F17">
        <w:rPr>
          <w:rFonts w:asciiTheme="majorBidi" w:eastAsia="Calibri" w:hAnsiTheme="majorBidi" w:cstheme="majorBidi"/>
          <w:sz w:val="24"/>
          <w:szCs w:val="24"/>
        </w:rPr>
        <w:t>After logging into CareHub, the caregiver will select a specific client from the “Choose Client” dropdown list. In the view section, the caregiver can choose a time range to see the patient's events. Pressing on the range will direct them to the graph screen.</w:t>
      </w:r>
    </w:p>
    <w:p w14:paraId="38EE333D" w14:textId="77777777" w:rsidR="008F0277" w:rsidRPr="00367F17" w:rsidRDefault="008F0277">
      <w:pPr>
        <w:widowControl w:val="0"/>
        <w:spacing w:line="240" w:lineRule="auto"/>
        <w:ind w:left="720"/>
        <w:jc w:val="both"/>
        <w:rPr>
          <w:rFonts w:asciiTheme="majorBidi" w:eastAsia="Calibri" w:hAnsiTheme="majorBidi" w:cstheme="majorBidi"/>
          <w:sz w:val="24"/>
          <w:szCs w:val="24"/>
        </w:rPr>
      </w:pPr>
    </w:p>
    <w:p w14:paraId="38EE333E" w14:textId="77777777" w:rsidR="008F0277" w:rsidRPr="00367F17" w:rsidRDefault="008F0277">
      <w:pPr>
        <w:widowControl w:val="0"/>
        <w:spacing w:line="240" w:lineRule="auto"/>
        <w:ind w:left="720"/>
        <w:jc w:val="both"/>
        <w:rPr>
          <w:rFonts w:asciiTheme="majorBidi" w:eastAsia="Calibri" w:hAnsiTheme="majorBidi" w:cstheme="majorBidi"/>
          <w:sz w:val="24"/>
          <w:szCs w:val="24"/>
        </w:rPr>
      </w:pPr>
    </w:p>
    <w:p w14:paraId="38EE333F" w14:textId="77777777" w:rsidR="008F0277" w:rsidRPr="00367F17" w:rsidRDefault="00FF3E4E">
      <w:pPr>
        <w:widowControl w:val="0"/>
        <w:spacing w:line="240" w:lineRule="auto"/>
        <w:ind w:left="720"/>
        <w:jc w:val="center"/>
        <w:rPr>
          <w:rFonts w:asciiTheme="majorBidi" w:eastAsia="Calibri" w:hAnsiTheme="majorBidi" w:cstheme="majorBidi"/>
          <w:b/>
          <w:sz w:val="24"/>
          <w:szCs w:val="24"/>
        </w:rPr>
      </w:pPr>
      <w:r w:rsidRPr="00367F17">
        <w:rPr>
          <w:rFonts w:asciiTheme="majorBidi" w:eastAsia="Calibri" w:hAnsiTheme="majorBidi" w:cstheme="majorBidi"/>
          <w:noProof/>
          <w:sz w:val="24"/>
          <w:szCs w:val="24"/>
        </w:rPr>
        <w:drawing>
          <wp:inline distT="114300" distB="114300" distL="114300" distR="114300" wp14:anchorId="38EE3556" wp14:editId="38EE3557">
            <wp:extent cx="2262188" cy="4598639"/>
            <wp:effectExtent l="0" t="0" r="0" b="0"/>
            <wp:docPr id="12950962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2262188" cy="4598639"/>
                    </a:xfrm>
                    <a:prstGeom prst="rect">
                      <a:avLst/>
                    </a:prstGeom>
                    <a:ln/>
                  </pic:spPr>
                </pic:pic>
              </a:graphicData>
            </a:graphic>
          </wp:inline>
        </w:drawing>
      </w:r>
      <w:r w:rsidRPr="00367F17">
        <w:rPr>
          <w:rFonts w:asciiTheme="majorBidi" w:hAnsiTheme="majorBidi" w:cstheme="majorBidi"/>
        </w:rPr>
        <w:br w:type="page"/>
      </w:r>
    </w:p>
    <w:p w14:paraId="38EE3340" w14:textId="1EE94723" w:rsidR="008F0277" w:rsidRPr="00367F17" w:rsidRDefault="00FF3E4E">
      <w:pPr>
        <w:widowControl w:val="0"/>
        <w:numPr>
          <w:ilvl w:val="0"/>
          <w:numId w:val="57"/>
        </w:numPr>
        <w:spacing w:line="240" w:lineRule="auto"/>
        <w:jc w:val="both"/>
        <w:rPr>
          <w:rFonts w:asciiTheme="majorBidi" w:eastAsia="Times New Roman" w:hAnsiTheme="majorBidi" w:cstheme="majorBidi"/>
          <w:b/>
          <w:sz w:val="24"/>
          <w:szCs w:val="24"/>
        </w:rPr>
      </w:pPr>
      <w:r w:rsidRPr="00367F17">
        <w:rPr>
          <w:rFonts w:asciiTheme="majorBidi" w:eastAsia="Calibri" w:hAnsiTheme="majorBidi" w:cstheme="majorBidi"/>
          <w:b/>
          <w:sz w:val="24"/>
          <w:szCs w:val="24"/>
        </w:rPr>
        <w:lastRenderedPageBreak/>
        <w:t>PD patient graph</w:t>
      </w:r>
      <w:r w:rsidRPr="00367F17">
        <w:rPr>
          <w:rFonts w:asciiTheme="majorBidi" w:eastAsia="Calibri" w:hAnsiTheme="majorBidi" w:cstheme="majorBidi"/>
          <w:sz w:val="24"/>
          <w:szCs w:val="24"/>
        </w:rPr>
        <w:t xml:space="preserve"> </w:t>
      </w:r>
      <w:r w:rsidRPr="00367F17">
        <w:rPr>
          <w:rFonts w:asciiTheme="majorBidi" w:eastAsia="Calibri" w:hAnsiTheme="majorBidi" w:cstheme="majorBidi"/>
          <w:b/>
          <w:sz w:val="24"/>
          <w:szCs w:val="24"/>
        </w:rPr>
        <w:t>(Caregiver)</w:t>
      </w:r>
      <w:r w:rsidR="00367F17">
        <w:rPr>
          <w:rFonts w:asciiTheme="majorBidi" w:eastAsia="Calibri" w:hAnsiTheme="majorBidi" w:cstheme="majorBidi"/>
          <w:b/>
          <w:sz w:val="24"/>
          <w:szCs w:val="24"/>
        </w:rPr>
        <w:t>:</w:t>
      </w:r>
    </w:p>
    <w:p w14:paraId="38EE3341" w14:textId="77777777" w:rsidR="008F0277" w:rsidRPr="00367F17" w:rsidRDefault="008F0277">
      <w:pPr>
        <w:widowControl w:val="0"/>
        <w:spacing w:line="240" w:lineRule="auto"/>
        <w:ind w:left="720"/>
        <w:jc w:val="both"/>
        <w:rPr>
          <w:rFonts w:asciiTheme="majorBidi" w:eastAsia="Calibri" w:hAnsiTheme="majorBidi" w:cstheme="majorBidi"/>
          <w:sz w:val="24"/>
          <w:szCs w:val="24"/>
        </w:rPr>
      </w:pPr>
    </w:p>
    <w:p w14:paraId="38EE3342" w14:textId="77777777" w:rsidR="008F0277" w:rsidRPr="00367F17" w:rsidRDefault="00FF3E4E">
      <w:pPr>
        <w:widowControl w:val="0"/>
        <w:spacing w:line="240" w:lineRule="auto"/>
        <w:ind w:left="720"/>
        <w:jc w:val="both"/>
        <w:rPr>
          <w:rFonts w:asciiTheme="majorBidi" w:eastAsia="Times New Roman" w:hAnsiTheme="majorBidi" w:cstheme="majorBidi"/>
          <w:sz w:val="36"/>
          <w:szCs w:val="36"/>
        </w:rPr>
      </w:pPr>
      <w:r w:rsidRPr="00367F17">
        <w:rPr>
          <w:rFonts w:asciiTheme="majorBidi" w:eastAsia="Calibri" w:hAnsiTheme="majorBidi" w:cstheme="majorBidi"/>
          <w:sz w:val="24"/>
          <w:szCs w:val="24"/>
        </w:rPr>
        <w:t>The screen shows all patient activities based on the selected time range. The graph for Parkinson's patients features an X-axis for time and a Y-axis for the severity of Parkinson's, ranging from 1 to 5. Vertical dotted lines on the graph mark individual patient activities.</w:t>
      </w:r>
    </w:p>
    <w:p w14:paraId="38EE3343"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4" w14:textId="2126FFBD" w:rsidR="008F0277" w:rsidRPr="005538D4" w:rsidRDefault="008F0277">
      <w:pPr>
        <w:widowControl w:val="0"/>
        <w:spacing w:line="240" w:lineRule="auto"/>
        <w:jc w:val="both"/>
        <w:rPr>
          <w:rFonts w:asciiTheme="majorBidi" w:eastAsia="Times New Roman" w:hAnsiTheme="majorBidi" w:cstheme="majorBidi"/>
          <w:sz w:val="36"/>
          <w:szCs w:val="36"/>
          <w:rtl/>
          <w:lang w:val="en-US"/>
        </w:rPr>
      </w:pPr>
    </w:p>
    <w:p w14:paraId="38EE3345"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6"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7"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8" w14:textId="196665FC" w:rsidR="008F0277" w:rsidRPr="00367F17" w:rsidRDefault="00783A7F" w:rsidP="00783A7F">
      <w:pPr>
        <w:widowControl w:val="0"/>
        <w:spacing w:line="240" w:lineRule="auto"/>
        <w:jc w:val="center"/>
        <w:rPr>
          <w:rFonts w:asciiTheme="majorBidi" w:eastAsia="Times New Roman" w:hAnsiTheme="majorBidi" w:cstheme="majorBidi"/>
          <w:sz w:val="36"/>
          <w:szCs w:val="36"/>
        </w:rPr>
      </w:pPr>
      <w:r w:rsidRPr="00783A7F">
        <w:rPr>
          <w:rFonts w:asciiTheme="majorBidi" w:eastAsia="Times New Roman" w:hAnsiTheme="majorBidi" w:cstheme="majorBidi"/>
          <w:sz w:val="36"/>
          <w:szCs w:val="36"/>
        </w:rPr>
        <w:drawing>
          <wp:inline distT="0" distB="0" distL="0" distR="0" wp14:anchorId="0863427A" wp14:editId="29CD6AFE">
            <wp:extent cx="5349704" cy="2598645"/>
            <wp:effectExtent l="0" t="0" r="3810" b="0"/>
            <wp:docPr id="1844644820"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44820" name="Picture 1" descr="A graph on a screen&#10;&#10;Description automatically generated"/>
                    <pic:cNvPicPr/>
                  </pic:nvPicPr>
                  <pic:blipFill>
                    <a:blip r:embed="rId32"/>
                    <a:stretch>
                      <a:fillRect/>
                    </a:stretch>
                  </pic:blipFill>
                  <pic:spPr>
                    <a:xfrm>
                      <a:off x="0" y="0"/>
                      <a:ext cx="5349704" cy="2598645"/>
                    </a:xfrm>
                    <a:prstGeom prst="rect">
                      <a:avLst/>
                    </a:prstGeom>
                  </pic:spPr>
                </pic:pic>
              </a:graphicData>
            </a:graphic>
          </wp:inline>
        </w:drawing>
      </w:r>
    </w:p>
    <w:p w14:paraId="38EE3349"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A"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B"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C"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D"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E"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4F"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50" w14:textId="77777777" w:rsidR="008F0277" w:rsidRPr="00367F17" w:rsidRDefault="008F0277">
      <w:pPr>
        <w:widowControl w:val="0"/>
        <w:spacing w:line="240" w:lineRule="auto"/>
        <w:jc w:val="both"/>
        <w:rPr>
          <w:rFonts w:asciiTheme="majorBidi" w:eastAsia="Times New Roman" w:hAnsiTheme="majorBidi" w:cstheme="majorBidi"/>
          <w:sz w:val="36"/>
          <w:szCs w:val="36"/>
        </w:rPr>
      </w:pPr>
    </w:p>
    <w:p w14:paraId="38EE3351" w14:textId="77777777" w:rsidR="008F0277" w:rsidRDefault="00FF3E4E">
      <w:pPr>
        <w:widowControl w:val="0"/>
        <w:spacing w:line="240" w:lineRule="auto"/>
        <w:jc w:val="both"/>
        <w:rPr>
          <w:rFonts w:ascii="Times New Roman" w:eastAsia="Times New Roman" w:hAnsi="Times New Roman" w:cs="Times New Roman"/>
          <w:sz w:val="36"/>
          <w:szCs w:val="36"/>
        </w:rPr>
      </w:pPr>
      <w:r>
        <w:br w:type="page"/>
      </w:r>
    </w:p>
    <w:p w14:paraId="38EE3352" w14:textId="77777777" w:rsidR="008F0277" w:rsidRDefault="00FF3E4E">
      <w:pPr>
        <w:widowControl w:val="0"/>
        <w:spacing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7. Evaluation / Verification Plan</w:t>
      </w:r>
    </w:p>
    <w:p w14:paraId="38EE3353" w14:textId="77777777" w:rsidR="008F0277" w:rsidRDefault="00FF3E4E">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the system operates correctly and as intended, we will evaluate it through the following steps:</w:t>
      </w:r>
    </w:p>
    <w:p w14:paraId="38EE3354" w14:textId="77777777" w:rsidR="008F0277" w:rsidRDefault="00FF3E4E">
      <w:pPr>
        <w:widowControl w:val="0"/>
        <w:numPr>
          <w:ilvl w:val="0"/>
          <w:numId w:val="54"/>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Execute the testing plan.</w:t>
      </w:r>
    </w:p>
    <w:p w14:paraId="38EE3355" w14:textId="77777777" w:rsidR="008F0277" w:rsidRDefault="00FF3E4E">
      <w:pPr>
        <w:widowControl w:val="0"/>
        <w:numPr>
          <w:ilvl w:val="0"/>
          <w:numId w:val="54"/>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Have the system used by two representative users: a caregiver and a patient.</w:t>
      </w:r>
    </w:p>
    <w:p w14:paraId="38EE3356" w14:textId="77777777" w:rsidR="008F0277" w:rsidRDefault="00FF3E4E">
      <w:pPr>
        <w:widowControl w:val="0"/>
        <w:spacing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7.1 Testing Plan</w:t>
      </w:r>
    </w:p>
    <w:p w14:paraId="38EE3357" w14:textId="77777777" w:rsidR="008F0277" w:rsidRDefault="008F0277">
      <w:pPr>
        <w:jc w:val="both"/>
        <w:rPr>
          <w:rFonts w:ascii="Times New Roman" w:eastAsia="Times New Roman" w:hAnsi="Times New Roman" w:cs="Times New Roman"/>
          <w:sz w:val="24"/>
          <w:szCs w:val="24"/>
        </w:rPr>
      </w:pPr>
    </w:p>
    <w:p w14:paraId="38EE3359" w14:textId="752A9807" w:rsidR="008F0277" w:rsidRDefault="00FF3E4E" w:rsidP="00C233F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ensure the reliability of our final product, we have developed a testing plan, </w:t>
      </w:r>
      <w:r w:rsidR="00B4746D">
        <w:rPr>
          <w:rFonts w:ascii="Times New Roman" w:eastAsia="Times New Roman" w:hAnsi="Times New Roman" w:cs="Times New Roman"/>
          <w:sz w:val="24"/>
          <w:szCs w:val="24"/>
        </w:rPr>
        <w:t xml:space="preserve">which is </w:t>
      </w:r>
      <w:r>
        <w:rPr>
          <w:rFonts w:ascii="Times New Roman" w:eastAsia="Times New Roman" w:hAnsi="Times New Roman" w:cs="Times New Roman"/>
          <w:sz w:val="24"/>
          <w:szCs w:val="24"/>
        </w:rPr>
        <w:t xml:space="preserve">detailed in the table below. This plan is based on the Use Case descriptions we created and the GUI screens, allowing us to identify potential problematic scenarios, weaknesses, and processes </w:t>
      </w:r>
      <w:r w:rsidR="00E8029C">
        <w:rPr>
          <w:rFonts w:ascii="Times New Roman" w:eastAsia="Times New Roman" w:hAnsi="Times New Roman" w:cs="Times New Roman"/>
          <w:sz w:val="24"/>
          <w:szCs w:val="24"/>
        </w:rPr>
        <w:t>requiring accuracy verification</w:t>
      </w:r>
      <w:r>
        <w:rPr>
          <w:rFonts w:ascii="Times New Roman" w:eastAsia="Times New Roman" w:hAnsi="Times New Roman" w:cs="Times New Roman"/>
          <w:sz w:val="24"/>
          <w:szCs w:val="24"/>
        </w:rPr>
        <w:t>.</w:t>
      </w:r>
    </w:p>
    <w:p w14:paraId="38EE335A" w14:textId="77777777" w:rsidR="008F0277" w:rsidRDefault="008F0277">
      <w:pPr>
        <w:jc w:val="both"/>
        <w:rPr>
          <w:rFonts w:ascii="Times New Roman" w:eastAsia="Times New Roman" w:hAnsi="Times New Roman" w:cs="Times New Roman"/>
          <w:sz w:val="24"/>
          <w:szCs w:val="24"/>
        </w:rPr>
      </w:pPr>
    </w:p>
    <w:sdt>
      <w:sdtPr>
        <w:tag w:val="goog_rdk_11"/>
        <w:id w:val="1850981500"/>
        <w:lock w:val="contentLocked"/>
      </w:sdtPr>
      <w:sdtContent>
        <w:tbl>
          <w:tblPr>
            <w:tblStyle w:val="af9"/>
            <w:tblW w:w="10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
            <w:gridCol w:w="2835"/>
            <w:gridCol w:w="3402"/>
            <w:gridCol w:w="3402"/>
          </w:tblGrid>
          <w:tr w:rsidR="008F0277" w14:paraId="38EE335F" w14:textId="77777777">
            <w:tc>
              <w:tcPr>
                <w:tcW w:w="566" w:type="dxa"/>
                <w:shd w:val="clear" w:color="auto" w:fill="auto"/>
                <w:tcMar>
                  <w:top w:w="100" w:type="dxa"/>
                  <w:left w:w="100" w:type="dxa"/>
                  <w:bottom w:w="100" w:type="dxa"/>
                  <w:right w:w="100" w:type="dxa"/>
                </w:tcMar>
              </w:tcPr>
              <w:p w14:paraId="38EE335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2834" w:type="dxa"/>
                <w:shd w:val="clear" w:color="auto" w:fill="auto"/>
                <w:tcMar>
                  <w:top w:w="100" w:type="dxa"/>
                  <w:left w:w="100" w:type="dxa"/>
                  <w:bottom w:w="100" w:type="dxa"/>
                  <w:right w:w="100" w:type="dxa"/>
                </w:tcMar>
              </w:tcPr>
              <w:p w14:paraId="38EE335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Subject</w:t>
                </w:r>
              </w:p>
            </w:tc>
            <w:tc>
              <w:tcPr>
                <w:tcW w:w="3401" w:type="dxa"/>
                <w:shd w:val="clear" w:color="auto" w:fill="auto"/>
                <w:tcMar>
                  <w:top w:w="100" w:type="dxa"/>
                  <w:left w:w="100" w:type="dxa"/>
                  <w:bottom w:w="100" w:type="dxa"/>
                  <w:right w:w="100" w:type="dxa"/>
                </w:tcMar>
              </w:tcPr>
              <w:p w14:paraId="38EE335D"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Headline</w:t>
                </w:r>
              </w:p>
            </w:tc>
            <w:tc>
              <w:tcPr>
                <w:tcW w:w="3401" w:type="dxa"/>
                <w:shd w:val="clear" w:color="auto" w:fill="auto"/>
                <w:tcMar>
                  <w:top w:w="100" w:type="dxa"/>
                  <w:left w:w="100" w:type="dxa"/>
                  <w:bottom w:w="100" w:type="dxa"/>
                  <w:right w:w="100" w:type="dxa"/>
                </w:tcMar>
              </w:tcPr>
              <w:p w14:paraId="38EE335E"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w:t>
                </w:r>
              </w:p>
            </w:tc>
          </w:tr>
          <w:tr w:rsidR="008F0277" w14:paraId="38EE3364" w14:textId="77777777">
            <w:trPr>
              <w:trHeight w:val="440"/>
            </w:trPr>
            <w:tc>
              <w:tcPr>
                <w:tcW w:w="566" w:type="dxa"/>
                <w:vMerge w:val="restart"/>
                <w:shd w:val="clear" w:color="auto" w:fill="auto"/>
                <w:tcMar>
                  <w:top w:w="100" w:type="dxa"/>
                  <w:left w:w="100" w:type="dxa"/>
                  <w:bottom w:w="100" w:type="dxa"/>
                  <w:right w:w="100" w:type="dxa"/>
                </w:tcMar>
              </w:tcPr>
              <w:p w14:paraId="38EE3360"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2834" w:type="dxa"/>
                <w:vMerge w:val="restart"/>
                <w:shd w:val="clear" w:color="auto" w:fill="auto"/>
                <w:tcMar>
                  <w:top w:w="100" w:type="dxa"/>
                  <w:left w:w="100" w:type="dxa"/>
                  <w:bottom w:w="100" w:type="dxa"/>
                  <w:right w:w="100" w:type="dxa"/>
                </w:tcMar>
              </w:tcPr>
              <w:p w14:paraId="38EE336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Registration</w:t>
                </w:r>
              </w:p>
            </w:tc>
            <w:tc>
              <w:tcPr>
                <w:tcW w:w="3401" w:type="dxa"/>
                <w:shd w:val="clear" w:color="auto" w:fill="auto"/>
                <w:tcMar>
                  <w:top w:w="100" w:type="dxa"/>
                  <w:left w:w="100" w:type="dxa"/>
                  <w:bottom w:w="100" w:type="dxa"/>
                  <w:right w:w="100" w:type="dxa"/>
                </w:tcMar>
              </w:tcPr>
              <w:p w14:paraId="38EE3362"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New user signup with valid information</w:t>
                </w:r>
              </w:p>
            </w:tc>
            <w:tc>
              <w:tcPr>
                <w:tcW w:w="3401" w:type="dxa"/>
                <w:shd w:val="clear" w:color="auto" w:fill="auto"/>
                <w:tcMar>
                  <w:top w:w="100" w:type="dxa"/>
                  <w:left w:w="100" w:type="dxa"/>
                  <w:bottom w:w="100" w:type="dxa"/>
                  <w:right w:w="100" w:type="dxa"/>
                </w:tcMar>
              </w:tcPr>
              <w:p w14:paraId="38EE3363"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account is created successfully and user is redirected to login page</w:t>
                </w:r>
              </w:p>
            </w:tc>
          </w:tr>
          <w:tr w:rsidR="008F0277" w14:paraId="38EE3369" w14:textId="77777777">
            <w:trPr>
              <w:trHeight w:val="440"/>
            </w:trPr>
            <w:tc>
              <w:tcPr>
                <w:tcW w:w="566" w:type="dxa"/>
                <w:vMerge/>
                <w:shd w:val="clear" w:color="auto" w:fill="auto"/>
                <w:tcMar>
                  <w:top w:w="100" w:type="dxa"/>
                  <w:left w:w="100" w:type="dxa"/>
                  <w:bottom w:w="100" w:type="dxa"/>
                  <w:right w:w="100" w:type="dxa"/>
                </w:tcMar>
              </w:tcPr>
              <w:p w14:paraId="38EE3365" w14:textId="77777777" w:rsidR="008F0277" w:rsidRDefault="008F0277">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2834" w:type="dxa"/>
                <w:vMerge/>
                <w:shd w:val="clear" w:color="auto" w:fill="auto"/>
                <w:tcMar>
                  <w:top w:w="100" w:type="dxa"/>
                  <w:left w:w="100" w:type="dxa"/>
                  <w:bottom w:w="100" w:type="dxa"/>
                  <w:right w:w="100" w:type="dxa"/>
                </w:tcMar>
              </w:tcPr>
              <w:p w14:paraId="38EE3366" w14:textId="77777777" w:rsidR="008F0277" w:rsidRDefault="008F0277">
                <w:pPr>
                  <w:widowControl w:val="0"/>
                  <w:spacing w:line="240" w:lineRule="auto"/>
                  <w:jc w:val="both"/>
                  <w:rPr>
                    <w:rFonts w:ascii="Times New Roman" w:eastAsia="Times New Roman" w:hAnsi="Times New Roman" w:cs="Times New Roman"/>
                    <w:sz w:val="24"/>
                    <w:szCs w:val="24"/>
                  </w:rPr>
                </w:pPr>
              </w:p>
            </w:tc>
            <w:tc>
              <w:tcPr>
                <w:tcW w:w="3401" w:type="dxa"/>
                <w:shd w:val="clear" w:color="auto" w:fill="auto"/>
                <w:tcMar>
                  <w:top w:w="100" w:type="dxa"/>
                  <w:left w:w="100" w:type="dxa"/>
                  <w:bottom w:w="100" w:type="dxa"/>
                  <w:right w:w="100" w:type="dxa"/>
                </w:tcMar>
              </w:tcPr>
              <w:p w14:paraId="38EE3367"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sign up with an existing email</w:t>
                </w:r>
              </w:p>
            </w:tc>
            <w:tc>
              <w:tcPr>
                <w:tcW w:w="3401" w:type="dxa"/>
                <w:shd w:val="clear" w:color="auto" w:fill="auto"/>
                <w:tcMar>
                  <w:top w:w="100" w:type="dxa"/>
                  <w:left w:w="100" w:type="dxa"/>
                  <w:bottom w:w="100" w:type="dxa"/>
                  <w:right w:w="100" w:type="dxa"/>
                </w:tcMar>
              </w:tcPr>
              <w:p w14:paraId="38EE3368"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an error message indicating the email is already in use</w:t>
                </w:r>
              </w:p>
            </w:tc>
          </w:tr>
          <w:tr w:rsidR="008F0277" w14:paraId="38EE336E" w14:textId="77777777">
            <w:trPr>
              <w:trHeight w:val="440"/>
            </w:trPr>
            <w:tc>
              <w:tcPr>
                <w:tcW w:w="566" w:type="dxa"/>
                <w:vMerge w:val="restart"/>
                <w:shd w:val="clear" w:color="auto" w:fill="auto"/>
                <w:tcMar>
                  <w:top w:w="100" w:type="dxa"/>
                  <w:left w:w="100" w:type="dxa"/>
                  <w:bottom w:w="100" w:type="dxa"/>
                  <w:right w:w="100" w:type="dxa"/>
                </w:tcMar>
              </w:tcPr>
              <w:p w14:paraId="38EE336A"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2834" w:type="dxa"/>
                <w:vMerge w:val="restart"/>
                <w:shd w:val="clear" w:color="auto" w:fill="auto"/>
                <w:tcMar>
                  <w:top w:w="100" w:type="dxa"/>
                  <w:left w:w="100" w:type="dxa"/>
                  <w:bottom w:w="100" w:type="dxa"/>
                  <w:right w:w="100" w:type="dxa"/>
                </w:tcMar>
              </w:tcPr>
              <w:p w14:paraId="38EE336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Authentication</w:t>
                </w:r>
              </w:p>
            </w:tc>
            <w:tc>
              <w:tcPr>
                <w:tcW w:w="3401" w:type="dxa"/>
                <w:shd w:val="clear" w:color="auto" w:fill="auto"/>
                <w:tcMar>
                  <w:top w:w="100" w:type="dxa"/>
                  <w:left w:w="100" w:type="dxa"/>
                  <w:bottom w:w="100" w:type="dxa"/>
                  <w:right w:w="100" w:type="dxa"/>
                </w:tcMar>
              </w:tcPr>
              <w:p w14:paraId="38EE336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user login with correct information</w:t>
                </w:r>
              </w:p>
            </w:tc>
            <w:tc>
              <w:tcPr>
                <w:tcW w:w="3401" w:type="dxa"/>
                <w:shd w:val="clear" w:color="auto" w:fill="auto"/>
                <w:tcMar>
                  <w:top w:w="100" w:type="dxa"/>
                  <w:left w:w="100" w:type="dxa"/>
                  <w:bottom w:w="100" w:type="dxa"/>
                  <w:right w:w="100" w:type="dxa"/>
                </w:tcMar>
              </w:tcPr>
              <w:p w14:paraId="38EE336D"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 and directed to their dashboard</w:t>
                </w:r>
              </w:p>
            </w:tc>
          </w:tr>
          <w:tr w:rsidR="008F0277" w14:paraId="38EE3373" w14:textId="77777777">
            <w:trPr>
              <w:trHeight w:val="440"/>
            </w:trPr>
            <w:tc>
              <w:tcPr>
                <w:tcW w:w="566" w:type="dxa"/>
                <w:vMerge/>
                <w:shd w:val="clear" w:color="auto" w:fill="auto"/>
                <w:tcMar>
                  <w:top w:w="100" w:type="dxa"/>
                  <w:left w:w="100" w:type="dxa"/>
                  <w:bottom w:w="100" w:type="dxa"/>
                  <w:right w:w="100" w:type="dxa"/>
                </w:tcMar>
              </w:tcPr>
              <w:p w14:paraId="38EE336F" w14:textId="77777777" w:rsidR="008F0277" w:rsidRDefault="008F0277">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2834" w:type="dxa"/>
                <w:vMerge/>
                <w:shd w:val="clear" w:color="auto" w:fill="auto"/>
                <w:tcMar>
                  <w:top w:w="100" w:type="dxa"/>
                  <w:left w:w="100" w:type="dxa"/>
                  <w:bottom w:w="100" w:type="dxa"/>
                  <w:right w:w="100" w:type="dxa"/>
                </w:tcMar>
              </w:tcPr>
              <w:p w14:paraId="38EE3370" w14:textId="77777777" w:rsidR="008F0277" w:rsidRDefault="008F0277">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3401" w:type="dxa"/>
                <w:shd w:val="clear" w:color="auto" w:fill="auto"/>
                <w:tcMar>
                  <w:top w:w="100" w:type="dxa"/>
                  <w:left w:w="100" w:type="dxa"/>
                  <w:bottom w:w="100" w:type="dxa"/>
                  <w:right w:w="100" w:type="dxa"/>
                </w:tcMar>
              </w:tcPr>
              <w:p w14:paraId="38EE3371"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 with incorrect password</w:t>
                </w:r>
              </w:p>
            </w:tc>
            <w:tc>
              <w:tcPr>
                <w:tcW w:w="3401" w:type="dxa"/>
                <w:shd w:val="clear" w:color="auto" w:fill="auto"/>
                <w:tcMar>
                  <w:top w:w="100" w:type="dxa"/>
                  <w:left w:w="100" w:type="dxa"/>
                  <w:bottom w:w="100" w:type="dxa"/>
                  <w:right w:w="100" w:type="dxa"/>
                </w:tcMar>
              </w:tcPr>
              <w:p w14:paraId="38EE3372"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an error message and prevents login</w:t>
                </w:r>
              </w:p>
            </w:tc>
          </w:tr>
          <w:tr w:rsidR="008F0277" w14:paraId="38EE3378" w14:textId="77777777">
            <w:trPr>
              <w:trHeight w:val="440"/>
            </w:trPr>
            <w:tc>
              <w:tcPr>
                <w:tcW w:w="566" w:type="dxa"/>
                <w:vMerge w:val="restart"/>
                <w:shd w:val="clear" w:color="auto" w:fill="auto"/>
                <w:tcMar>
                  <w:top w:w="100" w:type="dxa"/>
                  <w:left w:w="100" w:type="dxa"/>
                  <w:bottom w:w="100" w:type="dxa"/>
                  <w:right w:w="100" w:type="dxa"/>
                </w:tcMar>
              </w:tcPr>
              <w:p w14:paraId="38EE3374"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2834" w:type="dxa"/>
                <w:vMerge w:val="restart"/>
                <w:shd w:val="clear" w:color="auto" w:fill="auto"/>
                <w:tcMar>
                  <w:top w:w="100" w:type="dxa"/>
                  <w:left w:w="100" w:type="dxa"/>
                  <w:bottom w:w="100" w:type="dxa"/>
                  <w:right w:w="100" w:type="dxa"/>
                </w:tcMar>
              </w:tcPr>
              <w:p w14:paraId="38EE3375"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 Selection</w:t>
                </w:r>
              </w:p>
            </w:tc>
            <w:tc>
              <w:tcPr>
                <w:tcW w:w="3401" w:type="dxa"/>
                <w:shd w:val="clear" w:color="auto" w:fill="auto"/>
                <w:tcMar>
                  <w:top w:w="100" w:type="dxa"/>
                  <w:left w:w="100" w:type="dxa"/>
                  <w:bottom w:w="100" w:type="dxa"/>
                  <w:right w:w="100" w:type="dxa"/>
                </w:tcMar>
              </w:tcPr>
              <w:p w14:paraId="38EE3376"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selects role as PD Patient</w:t>
                </w:r>
              </w:p>
            </w:tc>
            <w:tc>
              <w:tcPr>
                <w:tcW w:w="3401" w:type="dxa"/>
                <w:shd w:val="clear" w:color="auto" w:fill="auto"/>
                <w:tcMar>
                  <w:top w:w="100" w:type="dxa"/>
                  <w:left w:w="100" w:type="dxa"/>
                  <w:bottom w:w="100" w:type="dxa"/>
                  <w:right w:w="100" w:type="dxa"/>
                </w:tcMar>
              </w:tcPr>
              <w:p w14:paraId="38EE3377"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profile is updated with PD Patient role and relevant features are accessible</w:t>
                </w:r>
              </w:p>
            </w:tc>
          </w:tr>
          <w:tr w:rsidR="008F0277" w14:paraId="38EE337D" w14:textId="77777777">
            <w:trPr>
              <w:trHeight w:val="440"/>
            </w:trPr>
            <w:tc>
              <w:tcPr>
                <w:tcW w:w="566" w:type="dxa"/>
                <w:vMerge/>
                <w:shd w:val="clear" w:color="auto" w:fill="auto"/>
                <w:tcMar>
                  <w:top w:w="100" w:type="dxa"/>
                  <w:left w:w="100" w:type="dxa"/>
                  <w:bottom w:w="100" w:type="dxa"/>
                  <w:right w:w="100" w:type="dxa"/>
                </w:tcMar>
              </w:tcPr>
              <w:p w14:paraId="38EE3379" w14:textId="77777777" w:rsidR="008F0277" w:rsidRDefault="008F0277">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2834" w:type="dxa"/>
                <w:vMerge/>
                <w:shd w:val="clear" w:color="auto" w:fill="auto"/>
                <w:tcMar>
                  <w:top w:w="100" w:type="dxa"/>
                  <w:left w:w="100" w:type="dxa"/>
                  <w:bottom w:w="100" w:type="dxa"/>
                  <w:right w:w="100" w:type="dxa"/>
                </w:tcMar>
              </w:tcPr>
              <w:p w14:paraId="38EE337A" w14:textId="77777777" w:rsidR="008F0277" w:rsidRDefault="008F0277">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3401" w:type="dxa"/>
                <w:shd w:val="clear" w:color="auto" w:fill="auto"/>
                <w:tcMar>
                  <w:top w:w="100" w:type="dxa"/>
                  <w:left w:w="100" w:type="dxa"/>
                  <w:bottom w:w="100" w:type="dxa"/>
                  <w:right w:w="100" w:type="dxa"/>
                </w:tcMar>
              </w:tcPr>
              <w:p w14:paraId="38EE337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user role as Caregiver</w:t>
                </w:r>
              </w:p>
            </w:tc>
            <w:tc>
              <w:tcPr>
                <w:tcW w:w="3401" w:type="dxa"/>
                <w:shd w:val="clear" w:color="auto" w:fill="auto"/>
                <w:tcMar>
                  <w:top w:w="100" w:type="dxa"/>
                  <w:left w:w="100" w:type="dxa"/>
                  <w:bottom w:w="100" w:type="dxa"/>
                  <w:right w:w="100" w:type="dxa"/>
                </w:tcMar>
              </w:tcPr>
              <w:p w14:paraId="38EE337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profile is updated with Caregiver role and relevant features are accessible</w:t>
                </w:r>
              </w:p>
            </w:tc>
          </w:tr>
          <w:tr w:rsidR="008F0277" w14:paraId="38EE3382" w14:textId="77777777">
            <w:tc>
              <w:tcPr>
                <w:tcW w:w="566" w:type="dxa"/>
                <w:shd w:val="clear" w:color="auto" w:fill="auto"/>
                <w:tcMar>
                  <w:top w:w="100" w:type="dxa"/>
                  <w:left w:w="100" w:type="dxa"/>
                  <w:bottom w:w="100" w:type="dxa"/>
                  <w:right w:w="100" w:type="dxa"/>
                </w:tcMar>
              </w:tcPr>
              <w:p w14:paraId="38EE337E"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2834" w:type="dxa"/>
                <w:shd w:val="clear" w:color="auto" w:fill="auto"/>
                <w:tcMar>
                  <w:top w:w="100" w:type="dxa"/>
                  <w:left w:w="100" w:type="dxa"/>
                  <w:bottom w:w="100" w:type="dxa"/>
                  <w:right w:w="100" w:type="dxa"/>
                </w:tcMar>
              </w:tcPr>
              <w:p w14:paraId="38EE337F"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Nutrition Intake</w:t>
                </w:r>
              </w:p>
            </w:tc>
            <w:tc>
              <w:tcPr>
                <w:tcW w:w="3401" w:type="dxa"/>
                <w:shd w:val="clear" w:color="auto" w:fill="auto"/>
                <w:tcMar>
                  <w:top w:w="100" w:type="dxa"/>
                  <w:left w:w="100" w:type="dxa"/>
                  <w:bottom w:w="100" w:type="dxa"/>
                  <w:right w:w="100" w:type="dxa"/>
                </w:tcMar>
              </w:tcPr>
              <w:p w14:paraId="38EE3380"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 enters daily nutrition data</w:t>
                </w:r>
              </w:p>
            </w:tc>
            <w:tc>
              <w:tcPr>
                <w:tcW w:w="3401" w:type="dxa"/>
                <w:shd w:val="clear" w:color="auto" w:fill="auto"/>
                <w:tcMar>
                  <w:top w:w="100" w:type="dxa"/>
                  <w:left w:w="100" w:type="dxa"/>
                  <w:bottom w:w="100" w:type="dxa"/>
                  <w:right w:w="100" w:type="dxa"/>
                </w:tcMar>
              </w:tcPr>
              <w:p w14:paraId="38EE3381"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Nutrition data is saved and reflected in the patient's health record</w:t>
                </w:r>
              </w:p>
            </w:tc>
          </w:tr>
          <w:tr w:rsidR="008F0277" w14:paraId="38EE3387" w14:textId="77777777">
            <w:tc>
              <w:tcPr>
                <w:tcW w:w="566" w:type="dxa"/>
                <w:shd w:val="clear" w:color="auto" w:fill="auto"/>
                <w:tcMar>
                  <w:top w:w="100" w:type="dxa"/>
                  <w:left w:w="100" w:type="dxa"/>
                  <w:bottom w:w="100" w:type="dxa"/>
                  <w:right w:w="100" w:type="dxa"/>
                </w:tcMar>
              </w:tcPr>
              <w:p w14:paraId="38EE3383"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2834" w:type="dxa"/>
                <w:shd w:val="clear" w:color="auto" w:fill="auto"/>
                <w:tcMar>
                  <w:top w:w="100" w:type="dxa"/>
                  <w:left w:w="100" w:type="dxa"/>
                  <w:bottom w:w="100" w:type="dxa"/>
                  <w:right w:w="100" w:type="dxa"/>
                </w:tcMar>
              </w:tcPr>
              <w:p w14:paraId="38EE3384"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Physical Activity</w:t>
                </w:r>
              </w:p>
            </w:tc>
            <w:tc>
              <w:tcPr>
                <w:tcW w:w="3401" w:type="dxa"/>
                <w:shd w:val="clear" w:color="auto" w:fill="auto"/>
                <w:tcMar>
                  <w:top w:w="100" w:type="dxa"/>
                  <w:left w:w="100" w:type="dxa"/>
                  <w:bottom w:w="100" w:type="dxa"/>
                  <w:right w:w="100" w:type="dxa"/>
                </w:tcMar>
              </w:tcPr>
              <w:p w14:paraId="38EE3385"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 logs a new physical activity</w:t>
                </w:r>
              </w:p>
            </w:tc>
            <w:tc>
              <w:tcPr>
                <w:tcW w:w="3401" w:type="dxa"/>
                <w:shd w:val="clear" w:color="auto" w:fill="auto"/>
                <w:tcMar>
                  <w:top w:w="100" w:type="dxa"/>
                  <w:left w:w="100" w:type="dxa"/>
                  <w:bottom w:w="100" w:type="dxa"/>
                  <w:right w:w="100" w:type="dxa"/>
                </w:tcMar>
              </w:tcPr>
              <w:p w14:paraId="38EE3386"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is recorded and added to the patient's exercise log</w:t>
                </w:r>
              </w:p>
            </w:tc>
          </w:tr>
          <w:tr w:rsidR="008F0277" w14:paraId="38EE338C" w14:textId="77777777">
            <w:tc>
              <w:tcPr>
                <w:tcW w:w="566" w:type="dxa"/>
                <w:shd w:val="clear" w:color="auto" w:fill="auto"/>
                <w:tcMar>
                  <w:top w:w="100" w:type="dxa"/>
                  <w:left w:w="100" w:type="dxa"/>
                  <w:bottom w:w="100" w:type="dxa"/>
                  <w:right w:w="100" w:type="dxa"/>
                </w:tcMar>
              </w:tcPr>
              <w:p w14:paraId="38EE3388"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w:t>
                </w:r>
              </w:p>
            </w:tc>
            <w:tc>
              <w:tcPr>
                <w:tcW w:w="2834" w:type="dxa"/>
                <w:shd w:val="clear" w:color="auto" w:fill="auto"/>
                <w:tcMar>
                  <w:top w:w="100" w:type="dxa"/>
                  <w:left w:w="100" w:type="dxa"/>
                  <w:bottom w:w="100" w:type="dxa"/>
                  <w:right w:w="100" w:type="dxa"/>
                </w:tcMar>
              </w:tcPr>
              <w:p w14:paraId="38EE3389"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Food Intake</w:t>
                </w:r>
              </w:p>
            </w:tc>
            <w:tc>
              <w:tcPr>
                <w:tcW w:w="3401" w:type="dxa"/>
                <w:shd w:val="clear" w:color="auto" w:fill="auto"/>
                <w:tcMar>
                  <w:top w:w="100" w:type="dxa"/>
                  <w:left w:w="100" w:type="dxa"/>
                  <w:bottom w:w="100" w:type="dxa"/>
                  <w:right w:w="100" w:type="dxa"/>
                </w:tcMar>
              </w:tcPr>
              <w:p w14:paraId="38EE338A"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 records food intake for a meal</w:t>
                </w:r>
              </w:p>
            </w:tc>
            <w:tc>
              <w:tcPr>
                <w:tcW w:w="3401" w:type="dxa"/>
                <w:shd w:val="clear" w:color="auto" w:fill="auto"/>
                <w:tcMar>
                  <w:top w:w="100" w:type="dxa"/>
                  <w:left w:w="100" w:type="dxa"/>
                  <w:bottom w:w="100" w:type="dxa"/>
                  <w:right w:w="100" w:type="dxa"/>
                </w:tcMar>
              </w:tcPr>
              <w:p w14:paraId="38EE338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Food intake is saved and updated in the patient's dietary log</w:t>
                </w:r>
              </w:p>
            </w:tc>
          </w:tr>
          <w:tr w:rsidR="008F0277" w14:paraId="38EE3391" w14:textId="77777777">
            <w:tc>
              <w:tcPr>
                <w:tcW w:w="566" w:type="dxa"/>
                <w:shd w:val="clear" w:color="auto" w:fill="auto"/>
                <w:tcMar>
                  <w:top w:w="100" w:type="dxa"/>
                  <w:left w:w="100" w:type="dxa"/>
                  <w:bottom w:w="100" w:type="dxa"/>
                  <w:right w:w="100" w:type="dxa"/>
                </w:tcMar>
              </w:tcPr>
              <w:p w14:paraId="38EE338D"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2834" w:type="dxa"/>
                <w:shd w:val="clear" w:color="auto" w:fill="auto"/>
                <w:tcMar>
                  <w:top w:w="100" w:type="dxa"/>
                  <w:left w:w="100" w:type="dxa"/>
                  <w:bottom w:w="100" w:type="dxa"/>
                  <w:right w:w="100" w:type="dxa"/>
                </w:tcMar>
              </w:tcPr>
              <w:p w14:paraId="38EE338E"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Food Picture Upload</w:t>
                </w:r>
              </w:p>
            </w:tc>
            <w:tc>
              <w:tcPr>
                <w:tcW w:w="3401" w:type="dxa"/>
                <w:shd w:val="clear" w:color="auto" w:fill="auto"/>
                <w:tcMar>
                  <w:top w:w="100" w:type="dxa"/>
                  <w:left w:w="100" w:type="dxa"/>
                  <w:bottom w:w="100" w:type="dxa"/>
                  <w:right w:w="100" w:type="dxa"/>
                </w:tcMar>
              </w:tcPr>
              <w:p w14:paraId="38EE338F"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 captures and uploads a food picture</w:t>
                </w:r>
              </w:p>
            </w:tc>
            <w:tc>
              <w:tcPr>
                <w:tcW w:w="3401" w:type="dxa"/>
                <w:shd w:val="clear" w:color="auto" w:fill="auto"/>
                <w:tcMar>
                  <w:top w:w="100" w:type="dxa"/>
                  <w:left w:w="100" w:type="dxa"/>
                  <w:bottom w:w="100" w:type="dxa"/>
                  <w:right w:w="100" w:type="dxa"/>
                </w:tcMar>
              </w:tcPr>
              <w:p w14:paraId="38EE3390"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Picture is successfully uploaded and associated with the corresponding meal entry</w:t>
                </w:r>
              </w:p>
            </w:tc>
          </w:tr>
          <w:tr w:rsidR="008F0277" w14:paraId="38EE3396" w14:textId="77777777">
            <w:tc>
              <w:tcPr>
                <w:tcW w:w="566" w:type="dxa"/>
                <w:shd w:val="clear" w:color="auto" w:fill="auto"/>
                <w:tcMar>
                  <w:top w:w="100" w:type="dxa"/>
                  <w:left w:w="100" w:type="dxa"/>
                  <w:bottom w:w="100" w:type="dxa"/>
                  <w:right w:w="100" w:type="dxa"/>
                </w:tcMar>
              </w:tcPr>
              <w:p w14:paraId="38EE3392"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2834" w:type="dxa"/>
                <w:shd w:val="clear" w:color="auto" w:fill="auto"/>
                <w:tcMar>
                  <w:top w:w="100" w:type="dxa"/>
                  <w:left w:w="100" w:type="dxa"/>
                  <w:bottom w:w="100" w:type="dxa"/>
                  <w:right w:w="100" w:type="dxa"/>
                </w:tcMar>
              </w:tcPr>
              <w:p w14:paraId="38EE3393"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Symptom Logging</w:t>
                </w:r>
              </w:p>
            </w:tc>
            <w:tc>
              <w:tcPr>
                <w:tcW w:w="3401" w:type="dxa"/>
                <w:shd w:val="clear" w:color="auto" w:fill="auto"/>
                <w:tcMar>
                  <w:top w:w="100" w:type="dxa"/>
                  <w:left w:w="100" w:type="dxa"/>
                  <w:bottom w:w="100" w:type="dxa"/>
                  <w:right w:w="100" w:type="dxa"/>
                </w:tcMar>
              </w:tcPr>
              <w:p w14:paraId="38EE3394"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 logs current symptoms</w:t>
                </w:r>
              </w:p>
            </w:tc>
            <w:tc>
              <w:tcPr>
                <w:tcW w:w="3401" w:type="dxa"/>
                <w:shd w:val="clear" w:color="auto" w:fill="auto"/>
                <w:tcMar>
                  <w:top w:w="100" w:type="dxa"/>
                  <w:left w:w="100" w:type="dxa"/>
                  <w:bottom w:w="100" w:type="dxa"/>
                  <w:right w:w="100" w:type="dxa"/>
                </w:tcMar>
              </w:tcPr>
              <w:p w14:paraId="38EE3395"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Symptoms are recorded and added to the patient's health timeline</w:t>
                </w:r>
              </w:p>
            </w:tc>
          </w:tr>
          <w:tr w:rsidR="008F0277" w14:paraId="38EE339B" w14:textId="77777777">
            <w:tc>
              <w:tcPr>
                <w:tcW w:w="566" w:type="dxa"/>
                <w:shd w:val="clear" w:color="auto" w:fill="auto"/>
                <w:tcMar>
                  <w:top w:w="100" w:type="dxa"/>
                  <w:left w:w="100" w:type="dxa"/>
                  <w:bottom w:w="100" w:type="dxa"/>
                  <w:right w:w="100" w:type="dxa"/>
                </w:tcMar>
              </w:tcPr>
              <w:p w14:paraId="38EE3397"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tc>
            <w:tc>
              <w:tcPr>
                <w:tcW w:w="2834" w:type="dxa"/>
                <w:shd w:val="clear" w:color="auto" w:fill="auto"/>
                <w:tcMar>
                  <w:top w:w="100" w:type="dxa"/>
                  <w:left w:w="100" w:type="dxa"/>
                  <w:bottom w:w="100" w:type="dxa"/>
                  <w:right w:w="100" w:type="dxa"/>
                </w:tcMar>
              </w:tcPr>
              <w:p w14:paraId="38EE3398"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Feeling Rating</w:t>
                </w:r>
              </w:p>
            </w:tc>
            <w:tc>
              <w:tcPr>
                <w:tcW w:w="3401" w:type="dxa"/>
                <w:shd w:val="clear" w:color="auto" w:fill="auto"/>
                <w:tcMar>
                  <w:top w:w="100" w:type="dxa"/>
                  <w:left w:w="100" w:type="dxa"/>
                  <w:bottom w:w="100" w:type="dxa"/>
                  <w:right w:w="100" w:type="dxa"/>
                </w:tcMar>
              </w:tcPr>
              <w:p w14:paraId="38EE3399"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PD Patient rates their overall feeling for the day</w:t>
                </w:r>
              </w:p>
            </w:tc>
            <w:tc>
              <w:tcPr>
                <w:tcW w:w="3401" w:type="dxa"/>
                <w:shd w:val="clear" w:color="auto" w:fill="auto"/>
                <w:tcMar>
                  <w:top w:w="100" w:type="dxa"/>
                  <w:left w:w="100" w:type="dxa"/>
                  <w:bottom w:w="100" w:type="dxa"/>
                  <w:right w:w="100" w:type="dxa"/>
                </w:tcMar>
              </w:tcPr>
              <w:p w14:paraId="38EE339A"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Rating is saved and reflected in the patient's daily health summary</w:t>
                </w:r>
              </w:p>
            </w:tc>
          </w:tr>
          <w:tr w:rsidR="008F0277" w14:paraId="38EE33A0" w14:textId="77777777">
            <w:tc>
              <w:tcPr>
                <w:tcW w:w="566" w:type="dxa"/>
                <w:shd w:val="clear" w:color="auto" w:fill="auto"/>
                <w:tcMar>
                  <w:top w:w="100" w:type="dxa"/>
                  <w:left w:w="100" w:type="dxa"/>
                  <w:bottom w:w="100" w:type="dxa"/>
                  <w:right w:w="100" w:type="dxa"/>
                </w:tcMar>
              </w:tcPr>
              <w:p w14:paraId="38EE339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tc>
            <w:tc>
              <w:tcPr>
                <w:tcW w:w="2834" w:type="dxa"/>
                <w:shd w:val="clear" w:color="auto" w:fill="auto"/>
                <w:tcMar>
                  <w:top w:w="100" w:type="dxa"/>
                  <w:left w:w="100" w:type="dxa"/>
                  <w:bottom w:w="100" w:type="dxa"/>
                  <w:right w:w="100" w:type="dxa"/>
                </w:tcMar>
              </w:tcPr>
              <w:p w14:paraId="38EE339D"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Visualization</w:t>
                </w:r>
              </w:p>
            </w:tc>
            <w:tc>
              <w:tcPr>
                <w:tcW w:w="3401" w:type="dxa"/>
                <w:shd w:val="clear" w:color="auto" w:fill="auto"/>
                <w:tcMar>
                  <w:top w:w="100" w:type="dxa"/>
                  <w:left w:w="100" w:type="dxa"/>
                  <w:bottom w:w="100" w:type="dxa"/>
                  <w:right w:w="100" w:type="dxa"/>
                </w:tcMar>
              </w:tcPr>
              <w:p w14:paraId="38EE339E"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requests to view health data in graph format</w:t>
                </w:r>
              </w:p>
            </w:tc>
            <w:tc>
              <w:tcPr>
                <w:tcW w:w="3401" w:type="dxa"/>
                <w:shd w:val="clear" w:color="auto" w:fill="auto"/>
                <w:tcMar>
                  <w:top w:w="100" w:type="dxa"/>
                  <w:left w:w="100" w:type="dxa"/>
                  <w:bottom w:w="100" w:type="dxa"/>
                  <w:right w:w="100" w:type="dxa"/>
                </w:tcMar>
              </w:tcPr>
              <w:p w14:paraId="38EE339F"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Accurate graphical representation of requested data is displayed</w:t>
                </w:r>
              </w:p>
            </w:tc>
          </w:tr>
          <w:tr w:rsidR="008F0277" w14:paraId="38EE33A5" w14:textId="77777777">
            <w:tc>
              <w:tcPr>
                <w:tcW w:w="566" w:type="dxa"/>
                <w:shd w:val="clear" w:color="auto" w:fill="auto"/>
                <w:tcMar>
                  <w:top w:w="100" w:type="dxa"/>
                  <w:left w:w="100" w:type="dxa"/>
                  <w:bottom w:w="100" w:type="dxa"/>
                  <w:right w:w="100" w:type="dxa"/>
                </w:tcMar>
              </w:tcPr>
              <w:p w14:paraId="38EE33A1"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tc>
            <w:tc>
              <w:tcPr>
                <w:tcW w:w="2834" w:type="dxa"/>
                <w:shd w:val="clear" w:color="auto" w:fill="auto"/>
                <w:tcMar>
                  <w:top w:w="100" w:type="dxa"/>
                  <w:left w:w="100" w:type="dxa"/>
                  <w:bottom w:w="100" w:type="dxa"/>
                  <w:right w:w="100" w:type="dxa"/>
                </w:tcMar>
              </w:tcPr>
              <w:p w14:paraId="38EE33A2"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Patient Data View</w:t>
                </w:r>
              </w:p>
            </w:tc>
            <w:tc>
              <w:tcPr>
                <w:tcW w:w="3401" w:type="dxa"/>
                <w:shd w:val="clear" w:color="auto" w:fill="auto"/>
                <w:tcMar>
                  <w:top w:w="100" w:type="dxa"/>
                  <w:left w:w="100" w:type="dxa"/>
                  <w:bottom w:w="100" w:type="dxa"/>
                  <w:right w:w="100" w:type="dxa"/>
                </w:tcMar>
              </w:tcPr>
              <w:p w14:paraId="38EE33A3"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accesses patient data</w:t>
                </w:r>
              </w:p>
            </w:tc>
            <w:tc>
              <w:tcPr>
                <w:tcW w:w="3401" w:type="dxa"/>
                <w:shd w:val="clear" w:color="auto" w:fill="auto"/>
                <w:tcMar>
                  <w:top w:w="100" w:type="dxa"/>
                  <w:left w:w="100" w:type="dxa"/>
                  <w:bottom w:w="100" w:type="dxa"/>
                  <w:right w:w="100" w:type="dxa"/>
                </w:tcMar>
              </w:tcPr>
              <w:p w14:paraId="38EE33A4"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Patient's health data is displayed in a extensive and organized way</w:t>
                </w:r>
              </w:p>
            </w:tc>
          </w:tr>
          <w:tr w:rsidR="008F0277" w14:paraId="38EE33AA" w14:textId="77777777">
            <w:tc>
              <w:tcPr>
                <w:tcW w:w="566" w:type="dxa"/>
                <w:shd w:val="clear" w:color="auto" w:fill="auto"/>
                <w:tcMar>
                  <w:top w:w="100" w:type="dxa"/>
                  <w:left w:w="100" w:type="dxa"/>
                  <w:bottom w:w="100" w:type="dxa"/>
                  <w:right w:w="100" w:type="dxa"/>
                </w:tcMar>
              </w:tcPr>
              <w:p w14:paraId="38EE33A6"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w:t>
                </w:r>
              </w:p>
            </w:tc>
            <w:tc>
              <w:tcPr>
                <w:tcW w:w="2834" w:type="dxa"/>
                <w:shd w:val="clear" w:color="auto" w:fill="auto"/>
                <w:tcMar>
                  <w:top w:w="100" w:type="dxa"/>
                  <w:left w:w="100" w:type="dxa"/>
                  <w:bottom w:w="100" w:type="dxa"/>
                  <w:right w:w="100" w:type="dxa"/>
                </w:tcMar>
              </w:tcPr>
              <w:p w14:paraId="38EE33A7"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Correction</w:t>
                </w:r>
              </w:p>
            </w:tc>
            <w:tc>
              <w:tcPr>
                <w:tcW w:w="3401" w:type="dxa"/>
                <w:shd w:val="clear" w:color="auto" w:fill="auto"/>
                <w:tcMar>
                  <w:top w:w="100" w:type="dxa"/>
                  <w:left w:w="100" w:type="dxa"/>
                  <w:bottom w:w="100" w:type="dxa"/>
                  <w:right w:w="100" w:type="dxa"/>
                </w:tcMar>
              </w:tcPr>
              <w:p w14:paraId="38EE33A8"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edits previously entered data</w:t>
                </w:r>
              </w:p>
            </w:tc>
            <w:tc>
              <w:tcPr>
                <w:tcW w:w="3401" w:type="dxa"/>
                <w:shd w:val="clear" w:color="auto" w:fill="auto"/>
                <w:tcMar>
                  <w:top w:w="100" w:type="dxa"/>
                  <w:left w:w="100" w:type="dxa"/>
                  <w:bottom w:w="100" w:type="dxa"/>
                  <w:right w:w="100" w:type="dxa"/>
                </w:tcMar>
              </w:tcPr>
              <w:p w14:paraId="38EE33A9"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is successfully updated and reflected in all relevant sections including database</w:t>
                </w:r>
              </w:p>
            </w:tc>
          </w:tr>
          <w:tr w:rsidR="008F0277" w14:paraId="38EE33AF" w14:textId="77777777">
            <w:tc>
              <w:tcPr>
                <w:tcW w:w="566" w:type="dxa"/>
                <w:shd w:val="clear" w:color="auto" w:fill="auto"/>
                <w:tcMar>
                  <w:top w:w="100" w:type="dxa"/>
                  <w:left w:w="100" w:type="dxa"/>
                  <w:bottom w:w="100" w:type="dxa"/>
                  <w:right w:w="100" w:type="dxa"/>
                </w:tcMar>
              </w:tcPr>
              <w:p w14:paraId="38EE33A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p>
            </w:tc>
            <w:tc>
              <w:tcPr>
                <w:tcW w:w="2834" w:type="dxa"/>
                <w:shd w:val="clear" w:color="auto" w:fill="auto"/>
                <w:tcMar>
                  <w:top w:w="100" w:type="dxa"/>
                  <w:left w:w="100" w:type="dxa"/>
                  <w:bottom w:w="100" w:type="dxa"/>
                  <w:right w:w="100" w:type="dxa"/>
                </w:tcMar>
              </w:tcPr>
              <w:p w14:paraId="38EE33A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Accessibility</w:t>
                </w:r>
              </w:p>
            </w:tc>
            <w:tc>
              <w:tcPr>
                <w:tcW w:w="3401" w:type="dxa"/>
                <w:shd w:val="clear" w:color="auto" w:fill="auto"/>
                <w:tcMar>
                  <w:top w:w="100" w:type="dxa"/>
                  <w:left w:w="100" w:type="dxa"/>
                  <w:bottom w:w="100" w:type="dxa"/>
                  <w:right w:w="100" w:type="dxa"/>
                </w:tcMar>
              </w:tcPr>
              <w:p w14:paraId="38EE33AD"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through app using only mouse or finger (touch screen)</w:t>
                </w:r>
              </w:p>
            </w:tc>
            <w:tc>
              <w:tcPr>
                <w:tcW w:w="3401" w:type="dxa"/>
                <w:shd w:val="clear" w:color="auto" w:fill="auto"/>
                <w:tcMar>
                  <w:top w:w="100" w:type="dxa"/>
                  <w:left w:w="100" w:type="dxa"/>
                  <w:bottom w:w="100" w:type="dxa"/>
                  <w:right w:w="100" w:type="dxa"/>
                </w:tcMar>
              </w:tcPr>
              <w:p w14:paraId="38EE33AE"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features are accessible and operable without using keyboard</w:t>
                </w:r>
              </w:p>
            </w:tc>
          </w:tr>
          <w:tr w:rsidR="008F0277" w14:paraId="38EE33B4" w14:textId="77777777">
            <w:tc>
              <w:tcPr>
                <w:tcW w:w="566" w:type="dxa"/>
                <w:shd w:val="clear" w:color="auto" w:fill="auto"/>
                <w:tcMar>
                  <w:top w:w="100" w:type="dxa"/>
                  <w:left w:w="100" w:type="dxa"/>
                  <w:bottom w:w="100" w:type="dxa"/>
                  <w:right w:w="100" w:type="dxa"/>
                </w:tcMar>
              </w:tcPr>
              <w:p w14:paraId="38EE33B0"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14</w:t>
                </w:r>
              </w:p>
            </w:tc>
            <w:tc>
              <w:tcPr>
                <w:tcW w:w="2834" w:type="dxa"/>
                <w:shd w:val="clear" w:color="auto" w:fill="auto"/>
                <w:tcMar>
                  <w:top w:w="100" w:type="dxa"/>
                  <w:left w:w="100" w:type="dxa"/>
                  <w:bottom w:w="100" w:type="dxa"/>
                  <w:right w:w="100" w:type="dxa"/>
                </w:tcMar>
              </w:tcPr>
              <w:p w14:paraId="38EE33B1"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w:t>
                </w:r>
              </w:p>
            </w:tc>
            <w:tc>
              <w:tcPr>
                <w:tcW w:w="3401" w:type="dxa"/>
                <w:shd w:val="clear" w:color="auto" w:fill="auto"/>
                <w:tcMar>
                  <w:top w:w="100" w:type="dxa"/>
                  <w:left w:w="100" w:type="dxa"/>
                  <w:bottom w:w="100" w:type="dxa"/>
                  <w:right w:w="100" w:type="dxa"/>
                </w:tcMar>
              </w:tcPr>
              <w:p w14:paraId="38EE33B2"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Load patient dashboard</w:t>
                </w:r>
              </w:p>
            </w:tc>
            <w:tc>
              <w:tcPr>
                <w:tcW w:w="3401" w:type="dxa"/>
                <w:shd w:val="clear" w:color="auto" w:fill="auto"/>
                <w:tcMar>
                  <w:top w:w="100" w:type="dxa"/>
                  <w:left w:w="100" w:type="dxa"/>
                  <w:bottom w:w="100" w:type="dxa"/>
                  <w:right w:w="100" w:type="dxa"/>
                </w:tcMar>
              </w:tcPr>
              <w:p w14:paraId="38EE33B3"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Dashboard loads within 3 seconds on a standard internet connection</w:t>
                </w:r>
              </w:p>
            </w:tc>
          </w:tr>
          <w:tr w:rsidR="008F0277" w14:paraId="38EE33B9" w14:textId="77777777">
            <w:tc>
              <w:tcPr>
                <w:tcW w:w="566" w:type="dxa"/>
                <w:shd w:val="clear" w:color="auto" w:fill="auto"/>
                <w:tcMar>
                  <w:top w:w="100" w:type="dxa"/>
                  <w:left w:w="100" w:type="dxa"/>
                  <w:bottom w:w="100" w:type="dxa"/>
                  <w:right w:w="100" w:type="dxa"/>
                </w:tcMar>
              </w:tcPr>
              <w:p w14:paraId="38EE33B5"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15</w:t>
                </w:r>
              </w:p>
            </w:tc>
            <w:tc>
              <w:tcPr>
                <w:tcW w:w="2834" w:type="dxa"/>
                <w:shd w:val="clear" w:color="auto" w:fill="auto"/>
                <w:tcMar>
                  <w:top w:w="100" w:type="dxa"/>
                  <w:left w:w="100" w:type="dxa"/>
                  <w:bottom w:w="100" w:type="dxa"/>
                  <w:right w:w="100" w:type="dxa"/>
                </w:tcMar>
              </w:tcPr>
              <w:p w14:paraId="38EE33B6"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Protection (Security)</w:t>
                </w:r>
              </w:p>
            </w:tc>
            <w:tc>
              <w:tcPr>
                <w:tcW w:w="3401" w:type="dxa"/>
                <w:shd w:val="clear" w:color="auto" w:fill="auto"/>
                <w:tcMar>
                  <w:top w:w="100" w:type="dxa"/>
                  <w:left w:w="100" w:type="dxa"/>
                  <w:bottom w:w="100" w:type="dxa"/>
                  <w:right w:w="100" w:type="dxa"/>
                </w:tcMar>
              </w:tcPr>
              <w:p w14:paraId="38EE33B7"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access patient data without authorization</w:t>
                </w:r>
              </w:p>
            </w:tc>
            <w:tc>
              <w:tcPr>
                <w:tcW w:w="3401" w:type="dxa"/>
                <w:shd w:val="clear" w:color="auto" w:fill="auto"/>
                <w:tcMar>
                  <w:top w:w="100" w:type="dxa"/>
                  <w:left w:w="100" w:type="dxa"/>
                  <w:bottom w:w="100" w:type="dxa"/>
                  <w:right w:w="100" w:type="dxa"/>
                </w:tcMar>
              </w:tcPr>
              <w:p w14:paraId="38EE33B8"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 is denied and security measures are triggered</w:t>
                </w:r>
              </w:p>
            </w:tc>
          </w:tr>
          <w:tr w:rsidR="008F0277" w14:paraId="38EE33BE" w14:textId="77777777">
            <w:tc>
              <w:tcPr>
                <w:tcW w:w="566" w:type="dxa"/>
                <w:shd w:val="clear" w:color="auto" w:fill="auto"/>
                <w:tcMar>
                  <w:top w:w="100" w:type="dxa"/>
                  <w:left w:w="100" w:type="dxa"/>
                  <w:bottom w:w="100" w:type="dxa"/>
                  <w:right w:w="100" w:type="dxa"/>
                </w:tcMar>
              </w:tcPr>
              <w:p w14:paraId="38EE33BA"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16</w:t>
                </w:r>
              </w:p>
            </w:tc>
            <w:tc>
              <w:tcPr>
                <w:tcW w:w="2834" w:type="dxa"/>
                <w:shd w:val="clear" w:color="auto" w:fill="auto"/>
                <w:tcMar>
                  <w:top w:w="100" w:type="dxa"/>
                  <w:left w:w="100" w:type="dxa"/>
                  <w:bottom w:w="100" w:type="dxa"/>
                  <w:right w:w="100" w:type="dxa"/>
                </w:tcMar>
              </w:tcPr>
              <w:p w14:paraId="38EE33B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Error Handling</w:t>
                </w:r>
              </w:p>
            </w:tc>
            <w:tc>
              <w:tcPr>
                <w:tcW w:w="3401" w:type="dxa"/>
                <w:shd w:val="clear" w:color="auto" w:fill="auto"/>
                <w:tcMar>
                  <w:top w:w="100" w:type="dxa"/>
                  <w:left w:w="100" w:type="dxa"/>
                  <w:bottom w:w="100" w:type="dxa"/>
                  <w:right w:w="100" w:type="dxa"/>
                </w:tcMar>
              </w:tcPr>
              <w:p w14:paraId="38EE33B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invalid data in a form field</w:t>
                </w:r>
              </w:p>
            </w:tc>
            <w:tc>
              <w:tcPr>
                <w:tcW w:w="3401" w:type="dxa"/>
                <w:shd w:val="clear" w:color="auto" w:fill="auto"/>
                <w:tcMar>
                  <w:top w:w="100" w:type="dxa"/>
                  <w:left w:w="100" w:type="dxa"/>
                  <w:bottom w:w="100" w:type="dxa"/>
                  <w:right w:w="100" w:type="dxa"/>
                </w:tcMar>
              </w:tcPr>
              <w:p w14:paraId="38EE33BD"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Clear error message is displayed and form is not submitted</w:t>
                </w:r>
              </w:p>
            </w:tc>
          </w:tr>
          <w:tr w:rsidR="008F0277" w14:paraId="38EE33C3" w14:textId="77777777">
            <w:tc>
              <w:tcPr>
                <w:tcW w:w="566" w:type="dxa"/>
                <w:shd w:val="clear" w:color="auto" w:fill="auto"/>
                <w:tcMar>
                  <w:top w:w="100" w:type="dxa"/>
                  <w:left w:w="100" w:type="dxa"/>
                  <w:bottom w:w="100" w:type="dxa"/>
                  <w:right w:w="100" w:type="dxa"/>
                </w:tcMar>
              </w:tcPr>
              <w:p w14:paraId="38EE33BF"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17</w:t>
                </w:r>
              </w:p>
            </w:tc>
            <w:tc>
              <w:tcPr>
                <w:tcW w:w="2834" w:type="dxa"/>
                <w:shd w:val="clear" w:color="auto" w:fill="auto"/>
                <w:tcMar>
                  <w:top w:w="100" w:type="dxa"/>
                  <w:left w:w="100" w:type="dxa"/>
                  <w:bottom w:w="100" w:type="dxa"/>
                  <w:right w:w="100" w:type="dxa"/>
                </w:tcMar>
              </w:tcPr>
              <w:p w14:paraId="38EE33C0"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Responsiveness</w:t>
                </w:r>
              </w:p>
            </w:tc>
            <w:tc>
              <w:tcPr>
                <w:tcW w:w="3401" w:type="dxa"/>
                <w:shd w:val="clear" w:color="auto" w:fill="auto"/>
                <w:tcMar>
                  <w:top w:w="100" w:type="dxa"/>
                  <w:left w:w="100" w:type="dxa"/>
                  <w:bottom w:w="100" w:type="dxa"/>
                  <w:right w:w="100" w:type="dxa"/>
                </w:tcMar>
              </w:tcPr>
              <w:p w14:paraId="38EE33C1"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 application on mobile device</w:t>
                </w:r>
              </w:p>
            </w:tc>
            <w:tc>
              <w:tcPr>
                <w:tcW w:w="3401" w:type="dxa"/>
                <w:shd w:val="clear" w:color="auto" w:fill="auto"/>
                <w:tcMar>
                  <w:top w:w="100" w:type="dxa"/>
                  <w:left w:w="100" w:type="dxa"/>
                  <w:bottom w:w="100" w:type="dxa"/>
                  <w:right w:w="100" w:type="dxa"/>
                </w:tcMar>
              </w:tcPr>
              <w:p w14:paraId="38EE33C2"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Interface adapts to screen size without loss of functionality</w:t>
                </w:r>
              </w:p>
            </w:tc>
          </w:tr>
          <w:tr w:rsidR="008F0277" w14:paraId="38EE33C8" w14:textId="77777777">
            <w:tc>
              <w:tcPr>
                <w:tcW w:w="566" w:type="dxa"/>
                <w:shd w:val="clear" w:color="auto" w:fill="auto"/>
                <w:tcMar>
                  <w:top w:w="100" w:type="dxa"/>
                  <w:left w:w="100" w:type="dxa"/>
                  <w:bottom w:w="100" w:type="dxa"/>
                  <w:right w:w="100" w:type="dxa"/>
                </w:tcMar>
              </w:tcPr>
              <w:p w14:paraId="38EE33C4"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18</w:t>
                </w:r>
              </w:p>
            </w:tc>
            <w:tc>
              <w:tcPr>
                <w:tcW w:w="2834" w:type="dxa"/>
                <w:shd w:val="clear" w:color="auto" w:fill="auto"/>
                <w:tcMar>
                  <w:top w:w="100" w:type="dxa"/>
                  <w:left w:w="100" w:type="dxa"/>
                  <w:bottom w:w="100" w:type="dxa"/>
                  <w:right w:w="100" w:type="dxa"/>
                </w:tcMar>
              </w:tcPr>
              <w:p w14:paraId="38EE33C5"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Consistency</w:t>
                </w:r>
              </w:p>
            </w:tc>
            <w:tc>
              <w:tcPr>
                <w:tcW w:w="3401" w:type="dxa"/>
                <w:shd w:val="clear" w:color="auto" w:fill="auto"/>
                <w:tcMar>
                  <w:top w:w="100" w:type="dxa"/>
                  <w:left w:w="100" w:type="dxa"/>
                  <w:bottom w:w="100" w:type="dxa"/>
                  <w:right w:w="100" w:type="dxa"/>
                </w:tcMar>
              </w:tcPr>
              <w:p w14:paraId="38EE33C6"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data and view it across different pages</w:t>
                </w:r>
              </w:p>
            </w:tc>
            <w:tc>
              <w:tcPr>
                <w:tcW w:w="3401" w:type="dxa"/>
                <w:shd w:val="clear" w:color="auto" w:fill="auto"/>
                <w:tcMar>
                  <w:top w:w="100" w:type="dxa"/>
                  <w:left w:w="100" w:type="dxa"/>
                  <w:bottom w:w="100" w:type="dxa"/>
                  <w:right w:w="100" w:type="dxa"/>
                </w:tcMar>
              </w:tcPr>
              <w:p w14:paraId="38EE33C7"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Entered data is consistently displayed across all relevant sections of the app</w:t>
                </w:r>
              </w:p>
            </w:tc>
          </w:tr>
          <w:tr w:rsidR="008F0277" w14:paraId="38EE33CD" w14:textId="77777777">
            <w:tc>
              <w:tcPr>
                <w:tcW w:w="566" w:type="dxa"/>
                <w:shd w:val="clear" w:color="auto" w:fill="auto"/>
                <w:tcMar>
                  <w:top w:w="100" w:type="dxa"/>
                  <w:left w:w="100" w:type="dxa"/>
                  <w:bottom w:w="100" w:type="dxa"/>
                  <w:right w:w="100" w:type="dxa"/>
                </w:tcMar>
              </w:tcPr>
              <w:p w14:paraId="38EE33C9"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19</w:t>
                </w:r>
              </w:p>
            </w:tc>
            <w:tc>
              <w:tcPr>
                <w:tcW w:w="2834" w:type="dxa"/>
                <w:shd w:val="clear" w:color="auto" w:fill="auto"/>
                <w:tcMar>
                  <w:top w:w="100" w:type="dxa"/>
                  <w:left w:w="100" w:type="dxa"/>
                  <w:bottom w:w="100" w:type="dxa"/>
                  <w:right w:w="100" w:type="dxa"/>
                </w:tcMar>
              </w:tcPr>
              <w:p w14:paraId="38EE33CA"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Interface</w:t>
                </w:r>
              </w:p>
            </w:tc>
            <w:tc>
              <w:tcPr>
                <w:tcW w:w="3401" w:type="dxa"/>
                <w:shd w:val="clear" w:color="auto" w:fill="auto"/>
                <w:tcMar>
                  <w:top w:w="100" w:type="dxa"/>
                  <w:left w:w="100" w:type="dxa"/>
                  <w:bottom w:w="100" w:type="dxa"/>
                  <w:right w:w="100" w:type="dxa"/>
                </w:tcMar>
              </w:tcPr>
              <w:p w14:paraId="38EE33CB"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scrolling requirement on main pages</w:t>
                </w:r>
              </w:p>
            </w:tc>
            <w:tc>
              <w:tcPr>
                <w:tcW w:w="3401" w:type="dxa"/>
                <w:tcBorders>
                  <w:bottom w:val="single" w:sz="4" w:space="0" w:color="000000"/>
                </w:tcBorders>
                <w:shd w:val="clear" w:color="auto" w:fill="auto"/>
                <w:tcMar>
                  <w:top w:w="100" w:type="dxa"/>
                  <w:left w:w="100" w:type="dxa"/>
                  <w:bottom w:w="100" w:type="dxa"/>
                  <w:right w:w="100" w:type="dxa"/>
                </w:tcMar>
              </w:tcPr>
              <w:p w14:paraId="38EE33CC"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Minimal scrolling required on desktop and mobile interfaces</w:t>
                </w:r>
              </w:p>
            </w:tc>
          </w:tr>
          <w:tr w:rsidR="008F0277" w14:paraId="38EE33D2" w14:textId="77777777">
            <w:tc>
              <w:tcPr>
                <w:tcW w:w="566" w:type="dxa"/>
                <w:shd w:val="clear" w:color="auto" w:fill="auto"/>
                <w:tcMar>
                  <w:top w:w="100" w:type="dxa"/>
                  <w:left w:w="100" w:type="dxa"/>
                  <w:bottom w:w="100" w:type="dxa"/>
                  <w:right w:w="100" w:type="dxa"/>
                </w:tcMar>
              </w:tcPr>
              <w:p w14:paraId="38EE33CE"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20</w:t>
                </w:r>
              </w:p>
            </w:tc>
            <w:tc>
              <w:tcPr>
                <w:tcW w:w="2834" w:type="dxa"/>
                <w:shd w:val="clear" w:color="auto" w:fill="auto"/>
                <w:tcMar>
                  <w:top w:w="100" w:type="dxa"/>
                  <w:left w:w="100" w:type="dxa"/>
                  <w:bottom w:w="100" w:type="dxa"/>
                  <w:right w:w="100" w:type="dxa"/>
                </w:tcMar>
              </w:tcPr>
              <w:p w14:paraId="38EE33CF"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w:t>
                </w:r>
              </w:p>
            </w:tc>
            <w:tc>
              <w:tcPr>
                <w:tcW w:w="3401" w:type="dxa"/>
                <w:tcBorders>
                  <w:right w:val="single" w:sz="4" w:space="0" w:color="000000"/>
                </w:tcBorders>
                <w:shd w:val="clear" w:color="auto" w:fill="auto"/>
                <w:tcMar>
                  <w:top w:w="100" w:type="dxa"/>
                  <w:left w:w="100" w:type="dxa"/>
                  <w:bottom w:w="100" w:type="dxa"/>
                  <w:right w:w="100" w:type="dxa"/>
                </w:tcMar>
              </w:tcPr>
              <w:p w14:paraId="38EE33D0" w14:textId="77777777" w:rsidR="008F0277" w:rsidRDefault="00FF3E4E">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Connect with Google Sign-In</w:t>
                </w:r>
              </w:p>
            </w:tc>
            <w:tc>
              <w:tcPr>
                <w:tcW w:w="34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EE33D1" w14:textId="77777777" w:rsidR="008F0277" w:rsidRDefault="00FF3E4E">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successfully sign up and log in using their Google account</w:t>
                </w:r>
              </w:p>
            </w:tc>
          </w:tr>
        </w:tbl>
      </w:sdtContent>
    </w:sdt>
    <w:p w14:paraId="38EE33D3" w14:textId="77777777" w:rsidR="008F0277" w:rsidRDefault="008F0277">
      <w:pPr>
        <w:jc w:val="both"/>
        <w:rPr>
          <w:rFonts w:ascii="Times New Roman" w:eastAsia="Times New Roman" w:hAnsi="Times New Roman" w:cs="Times New Roman"/>
          <w:sz w:val="24"/>
          <w:szCs w:val="24"/>
        </w:rPr>
      </w:pPr>
    </w:p>
    <w:p w14:paraId="38EE33D4" w14:textId="77777777" w:rsidR="008F0277" w:rsidRDefault="008F0277">
      <w:pPr>
        <w:jc w:val="both"/>
        <w:rPr>
          <w:rFonts w:ascii="Times New Roman" w:eastAsia="Times New Roman" w:hAnsi="Times New Roman" w:cs="Times New Roman"/>
          <w:sz w:val="36"/>
          <w:szCs w:val="36"/>
        </w:rPr>
      </w:pPr>
    </w:p>
    <w:p w14:paraId="38EE33D5" w14:textId="77777777" w:rsidR="008F0277" w:rsidRDefault="00FF3E4E">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7.2 Evaluation by User</w:t>
      </w:r>
    </w:p>
    <w:p w14:paraId="38EE33D6"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conduct user evaluations with two types of users to assess the effectiveness and usability of the CareHub system: a PD Patient and a caregiver.</w:t>
      </w:r>
    </w:p>
    <w:p w14:paraId="38EE33D7" w14:textId="77777777" w:rsidR="008F0277" w:rsidRDefault="008F0277">
      <w:pPr>
        <w:jc w:val="both"/>
        <w:rPr>
          <w:rFonts w:ascii="Times New Roman" w:eastAsia="Times New Roman" w:hAnsi="Times New Roman" w:cs="Times New Roman"/>
          <w:sz w:val="24"/>
          <w:szCs w:val="24"/>
        </w:rPr>
      </w:pPr>
    </w:p>
    <w:p w14:paraId="38EE33D8"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PD Patient Evaluation</w:t>
      </w:r>
      <w:r>
        <w:rPr>
          <w:rFonts w:ascii="Times New Roman" w:eastAsia="Times New Roman" w:hAnsi="Times New Roman" w:cs="Times New Roman"/>
          <w:sz w:val="24"/>
          <w:szCs w:val="24"/>
        </w:rPr>
        <w:t>:</w:t>
      </w:r>
    </w:p>
    <w:p w14:paraId="38EE33D9"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ask the PD patient to perform two key tasks:</w:t>
      </w:r>
    </w:p>
    <w:p w14:paraId="38EE33DA" w14:textId="77777777" w:rsidR="008F0277" w:rsidRDefault="00FF3E4E">
      <w:pPr>
        <w:numPr>
          <w:ilvl w:val="0"/>
          <w:numId w:val="6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Locate and select their profile picture on the screen.</w:t>
      </w:r>
    </w:p>
    <w:p w14:paraId="38EE33DB" w14:textId="77777777" w:rsidR="008F0277" w:rsidRDefault="00FF3E4E">
      <w:pPr>
        <w:numPr>
          <w:ilvl w:val="0"/>
          <w:numId w:val="6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daily symptom information using the system's input methods.</w:t>
      </w:r>
    </w:p>
    <w:p w14:paraId="38EE33DC" w14:textId="77777777" w:rsidR="008F0277" w:rsidRDefault="008F0277">
      <w:pPr>
        <w:jc w:val="both"/>
        <w:rPr>
          <w:rFonts w:ascii="Times New Roman" w:eastAsia="Times New Roman" w:hAnsi="Times New Roman" w:cs="Times New Roman"/>
          <w:sz w:val="24"/>
          <w:szCs w:val="24"/>
        </w:rPr>
      </w:pPr>
    </w:p>
    <w:p w14:paraId="38EE33DD"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then collect feedback on:</w:t>
      </w:r>
    </w:p>
    <w:p w14:paraId="38EE33DF" w14:textId="77777777" w:rsidR="008F0277" w:rsidRDefault="00FF3E4E">
      <w:pPr>
        <w:numPr>
          <w:ilvl w:val="0"/>
          <w:numId w:val="6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Ease of use, particularly considering motor symptoms.</w:t>
      </w:r>
    </w:p>
    <w:p w14:paraId="38EE33E0" w14:textId="77777777" w:rsidR="008F0277" w:rsidRDefault="00FF3E4E">
      <w:pPr>
        <w:numPr>
          <w:ilvl w:val="0"/>
          <w:numId w:val="6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Clarity of instructions and interface elements.</w:t>
      </w:r>
    </w:p>
    <w:p w14:paraId="38EE33E1" w14:textId="77777777" w:rsidR="008F0277" w:rsidRDefault="00FF3E4E">
      <w:pPr>
        <w:numPr>
          <w:ilvl w:val="0"/>
          <w:numId w:val="6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Comfort level with using the system independently.</w:t>
      </w:r>
    </w:p>
    <w:p w14:paraId="38EE33E2" w14:textId="77777777" w:rsidR="008F0277" w:rsidRDefault="008F0277">
      <w:pPr>
        <w:jc w:val="both"/>
        <w:rPr>
          <w:rFonts w:ascii="Times New Roman" w:eastAsia="Times New Roman" w:hAnsi="Times New Roman" w:cs="Times New Roman"/>
          <w:sz w:val="24"/>
          <w:szCs w:val="24"/>
        </w:rPr>
      </w:pPr>
    </w:p>
    <w:p w14:paraId="38EE33E3"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Caregiver Evaluation</w:t>
      </w:r>
      <w:r>
        <w:rPr>
          <w:rFonts w:ascii="Times New Roman" w:eastAsia="Times New Roman" w:hAnsi="Times New Roman" w:cs="Times New Roman"/>
          <w:sz w:val="24"/>
          <w:szCs w:val="24"/>
        </w:rPr>
        <w:t>:</w:t>
      </w:r>
    </w:p>
    <w:p w14:paraId="38EE33E4"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ask the caregiver to perform several tasks within the system:</w:t>
      </w:r>
    </w:p>
    <w:p w14:paraId="38EE33E5" w14:textId="077824DB" w:rsidR="008F0277" w:rsidRDefault="00FF3E4E">
      <w:pPr>
        <w:numPr>
          <w:ilvl w:val="0"/>
          <w:numId w:val="6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Complete </w:t>
      </w:r>
      <w:r w:rsidR="00E8029C">
        <w:rPr>
          <w:rFonts w:ascii="Times New Roman" w:eastAsia="Times New Roman" w:hAnsi="Times New Roman" w:cs="Times New Roman"/>
          <w:sz w:val="24"/>
          <w:szCs w:val="24"/>
        </w:rPr>
        <w:t>data</w:t>
      </w:r>
      <w:r>
        <w:rPr>
          <w:rFonts w:ascii="Times New Roman" w:eastAsia="Times New Roman" w:hAnsi="Times New Roman" w:cs="Times New Roman"/>
          <w:sz w:val="24"/>
          <w:szCs w:val="24"/>
        </w:rPr>
        <w:t xml:space="preserve"> collection using the system's features.</w:t>
      </w:r>
    </w:p>
    <w:p w14:paraId="38EE33E6" w14:textId="77777777" w:rsidR="008F0277" w:rsidRDefault="00FF3E4E">
      <w:pPr>
        <w:numPr>
          <w:ilvl w:val="0"/>
          <w:numId w:val="6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Analyze reports on patient data and a graph.</w:t>
      </w:r>
    </w:p>
    <w:p w14:paraId="38EE33E7" w14:textId="77777777" w:rsidR="008F0277" w:rsidRDefault="008F0277">
      <w:pPr>
        <w:jc w:val="both"/>
        <w:rPr>
          <w:rFonts w:ascii="Times New Roman" w:eastAsia="Times New Roman" w:hAnsi="Times New Roman" w:cs="Times New Roman"/>
          <w:sz w:val="24"/>
          <w:szCs w:val="24"/>
        </w:rPr>
      </w:pPr>
    </w:p>
    <w:p w14:paraId="38EE33E8"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these tasks, we will gather feedback on the following aspects:</w:t>
      </w:r>
    </w:p>
    <w:p w14:paraId="38EE33EA" w14:textId="77777777" w:rsidR="008F0277" w:rsidRDefault="00FF3E4E">
      <w:pPr>
        <w:numPr>
          <w:ilvl w:val="0"/>
          <w:numId w:val="3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user experience and interface design.</w:t>
      </w:r>
    </w:p>
    <w:p w14:paraId="38EE33EB" w14:textId="77777777" w:rsidR="008F0277" w:rsidRDefault="00FF3E4E">
      <w:pPr>
        <w:numPr>
          <w:ilvl w:val="0"/>
          <w:numId w:val="3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Clarity and intuitiveness of system navigation and usage.</w:t>
      </w:r>
    </w:p>
    <w:p w14:paraId="38EE33EC" w14:textId="77777777" w:rsidR="008F0277" w:rsidRDefault="00FF3E4E">
      <w:pPr>
        <w:numPr>
          <w:ilvl w:val="0"/>
          <w:numId w:val="3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system's effectiveness in streamlining their workflow.</w:t>
      </w:r>
    </w:p>
    <w:p w14:paraId="38EE33ED" w14:textId="77777777" w:rsidR="008F0277" w:rsidRDefault="00FF3E4E">
      <w:pPr>
        <w:numPr>
          <w:ilvl w:val="0"/>
          <w:numId w:val="3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relevance and format of generated reports.</w:t>
      </w:r>
    </w:p>
    <w:p w14:paraId="38EE33EE" w14:textId="77777777" w:rsidR="008F0277" w:rsidRDefault="008F0277">
      <w:pPr>
        <w:jc w:val="both"/>
        <w:rPr>
          <w:rFonts w:ascii="Times New Roman" w:eastAsia="Times New Roman" w:hAnsi="Times New Roman" w:cs="Times New Roman"/>
          <w:sz w:val="24"/>
          <w:szCs w:val="24"/>
        </w:rPr>
      </w:pPr>
    </w:p>
    <w:p w14:paraId="38EE33EF" w14:textId="77777777" w:rsidR="008F0277" w:rsidRDefault="00FF3E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evaluation process will provide valuable insights into the system's usability for both caregivers and patients, helping us identify areas for improvement and ensure that CareHub meets the needs of all its intended users.</w:t>
      </w:r>
    </w:p>
    <w:p w14:paraId="38EE33F0" w14:textId="77777777" w:rsidR="008F0277" w:rsidRDefault="00FF3E4E">
      <w:pPr>
        <w:jc w:val="both"/>
        <w:rPr>
          <w:rFonts w:ascii="Times New Roman" w:eastAsia="Times New Roman" w:hAnsi="Times New Roman" w:cs="Times New Roman"/>
          <w:sz w:val="36"/>
          <w:szCs w:val="36"/>
        </w:rPr>
      </w:pPr>
      <w:r>
        <w:br w:type="page"/>
      </w:r>
    </w:p>
    <w:p w14:paraId="38EE33F1" w14:textId="4FD1DD6C" w:rsidR="008F0277" w:rsidRDefault="00FF3E4E">
      <w:pPr>
        <w:widowControl w:val="0"/>
        <w:spacing w:before="3" w:line="240" w:lineRule="auto"/>
        <w:jc w:val="both"/>
        <w:rPr>
          <w:color w:val="222222"/>
          <w:sz w:val="20"/>
          <w:szCs w:val="20"/>
          <w:highlight w:val="white"/>
          <w:rtl/>
        </w:rPr>
      </w:pPr>
      <w:r>
        <w:rPr>
          <w:rFonts w:ascii="Times New Roman" w:eastAsia="Times New Roman" w:hAnsi="Times New Roman" w:cs="Times New Roman"/>
          <w:sz w:val="36"/>
          <w:szCs w:val="36"/>
        </w:rPr>
        <w:lastRenderedPageBreak/>
        <w:t>References</w:t>
      </w:r>
    </w:p>
    <w:p w14:paraId="38EE33F2" w14:textId="77777777" w:rsidR="008F0277" w:rsidRDefault="008F0277">
      <w:pPr>
        <w:widowControl w:val="0"/>
        <w:spacing w:before="3" w:line="240" w:lineRule="auto"/>
        <w:ind w:left="720"/>
        <w:jc w:val="both"/>
        <w:rPr>
          <w:color w:val="222222"/>
          <w:sz w:val="20"/>
          <w:szCs w:val="20"/>
          <w:highlight w:val="white"/>
        </w:rPr>
      </w:pPr>
    </w:p>
    <w:p w14:paraId="38EE33F3" w14:textId="77777777" w:rsidR="008F0277" w:rsidRDefault="00FF3E4E">
      <w:pPr>
        <w:widowControl w:val="0"/>
        <w:numPr>
          <w:ilvl w:val="0"/>
          <w:numId w:val="70"/>
        </w:numPr>
        <w:spacing w:line="240" w:lineRule="auto"/>
        <w:jc w:val="both"/>
        <w:rPr>
          <w:color w:val="222222"/>
          <w:sz w:val="20"/>
          <w:szCs w:val="20"/>
          <w:highlight w:val="white"/>
        </w:rPr>
      </w:pPr>
      <w:r w:rsidRPr="003B0DCD">
        <w:rPr>
          <w:rFonts w:ascii="Times New Roman" w:eastAsia="Times New Roman" w:hAnsi="Times New Roman" w:cs="Times New Roman"/>
          <w:sz w:val="24"/>
          <w:szCs w:val="24"/>
          <w:lang w:val="it-IT"/>
        </w:rPr>
        <w:t xml:space="preserve">Kalia, L. V., &amp; Lang, A. E. (2015). </w:t>
      </w:r>
      <w:r>
        <w:rPr>
          <w:rFonts w:ascii="Times New Roman" w:eastAsia="Times New Roman" w:hAnsi="Times New Roman" w:cs="Times New Roman"/>
          <w:sz w:val="24"/>
          <w:szCs w:val="24"/>
        </w:rPr>
        <w:t>Parkinson's disease. The Lancet, 386(9996), 896-912.</w:t>
      </w:r>
    </w:p>
    <w:p w14:paraId="38EE33F4"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Dorsey, E. A., Constantinescu, R., Thompson, J. P., </w:t>
      </w:r>
      <w:proofErr w:type="spellStart"/>
      <w:r>
        <w:rPr>
          <w:rFonts w:ascii="Times New Roman" w:eastAsia="Times New Roman" w:hAnsi="Times New Roman" w:cs="Times New Roman"/>
          <w:sz w:val="24"/>
          <w:szCs w:val="24"/>
        </w:rPr>
        <w:t>Biglan</w:t>
      </w:r>
      <w:proofErr w:type="spellEnd"/>
      <w:r>
        <w:rPr>
          <w:rFonts w:ascii="Times New Roman" w:eastAsia="Times New Roman" w:hAnsi="Times New Roman" w:cs="Times New Roman"/>
          <w:sz w:val="24"/>
          <w:szCs w:val="24"/>
        </w:rPr>
        <w:t xml:space="preserve">, K. M., Holloway, R. G., </w:t>
      </w:r>
      <w:proofErr w:type="spellStart"/>
      <w:r>
        <w:rPr>
          <w:rFonts w:ascii="Times New Roman" w:eastAsia="Times New Roman" w:hAnsi="Times New Roman" w:cs="Times New Roman"/>
          <w:sz w:val="24"/>
          <w:szCs w:val="24"/>
        </w:rPr>
        <w:t>Kieburtz</w:t>
      </w:r>
      <w:proofErr w:type="spellEnd"/>
      <w:r>
        <w:rPr>
          <w:rFonts w:ascii="Times New Roman" w:eastAsia="Times New Roman" w:hAnsi="Times New Roman" w:cs="Times New Roman"/>
          <w:sz w:val="24"/>
          <w:szCs w:val="24"/>
        </w:rPr>
        <w:t>, K., ... &amp; Tanner, C. M. (2007). Projected number of people with Parkinson disease in the most populous nations, 2005 through 2030. Neurology, 68(5), 384-386.</w:t>
      </w:r>
    </w:p>
    <w:p w14:paraId="38EE33F5"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Mak, M. K., Wong-Yu, I. S., Shen, X., &amp; Chung, C. L. (2017). Long-term effects of exercise and physical therapy in people with Parkinson disease. Nature Reviews Neurology, 13(11), 689-703.</w:t>
      </w:r>
    </w:p>
    <w:p w14:paraId="38EE33F6"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Ongun</w:t>
      </w:r>
      <w:proofErr w:type="spellEnd"/>
      <w:r>
        <w:rPr>
          <w:rFonts w:ascii="Times New Roman" w:eastAsia="Times New Roman" w:hAnsi="Times New Roman" w:cs="Times New Roman"/>
          <w:sz w:val="24"/>
          <w:szCs w:val="24"/>
        </w:rPr>
        <w:t xml:space="preserve">, N. (2018). Does nutritional status affect Parkinson's Disease features and quality of </w:t>
      </w:r>
      <w:proofErr w:type="gramStart"/>
      <w:r>
        <w:rPr>
          <w:rFonts w:ascii="Times New Roman" w:eastAsia="Times New Roman" w:hAnsi="Times New Roman" w:cs="Times New Roman"/>
          <w:sz w:val="24"/>
          <w:szCs w:val="24"/>
        </w:rPr>
        <w:t>life?.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PLoS</w:t>
      </w:r>
      <w:proofErr w:type="spellEnd"/>
      <w:r>
        <w:rPr>
          <w:rFonts w:ascii="Times New Roman" w:eastAsia="Times New Roman" w:hAnsi="Times New Roman" w:cs="Times New Roman"/>
          <w:sz w:val="24"/>
          <w:szCs w:val="24"/>
        </w:rPr>
        <w:t xml:space="preserve"> One, 13(10), e0205100.</w:t>
      </w:r>
    </w:p>
    <w:p w14:paraId="38EE33F7"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Goetz, C. G. (2011). The history of Parkinson's disease: Early clinical descriptions and neurological therapies. Cold Spring Harbor Perspectives in Medicine, 1(1), a008862.</w:t>
      </w:r>
    </w:p>
    <w:p w14:paraId="38EE33F8"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van der Kolk, N. M., &amp; King, L. A. (2013). Effects of exercise on mobility in people with Parkinson's disease. Movement Disorders, 28(11), 1386-1396.</w:t>
      </w:r>
    </w:p>
    <w:p w14:paraId="38EE33F9"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sidRPr="003B0DCD">
        <w:rPr>
          <w:rFonts w:ascii="Times New Roman" w:eastAsia="Times New Roman" w:hAnsi="Times New Roman" w:cs="Times New Roman"/>
          <w:sz w:val="24"/>
          <w:szCs w:val="24"/>
          <w:lang w:val="it-IT"/>
        </w:rPr>
        <w:t xml:space="preserve">Chaudhuri, K. R., &amp; Schapira, A. H. (2009). </w:t>
      </w:r>
      <w:r>
        <w:rPr>
          <w:rFonts w:ascii="Times New Roman" w:eastAsia="Times New Roman" w:hAnsi="Times New Roman" w:cs="Times New Roman"/>
          <w:sz w:val="24"/>
          <w:szCs w:val="24"/>
        </w:rPr>
        <w:t xml:space="preserve">Non-motor symptoms of Parkinson’s disease: Dopaminergic pathophysiology and treatment. Lancet Neurology, 8(5), 464-474. </w:t>
      </w:r>
    </w:p>
    <w:p w14:paraId="38EE33FA"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Schrag, A., Jahanshahi, M., &amp; Quinn, N. (2000). What contributes to quality of life in patients with Parkinson's disease? Journal of Neurology, Neurosurgery &amp; Psychiatry, 69(3), 308-312.</w:t>
      </w:r>
    </w:p>
    <w:p w14:paraId="38EE33FB"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Poewe</w:t>
      </w:r>
      <w:proofErr w:type="spellEnd"/>
      <w:r>
        <w:rPr>
          <w:rFonts w:ascii="Times New Roman" w:eastAsia="Times New Roman" w:hAnsi="Times New Roman" w:cs="Times New Roman"/>
          <w:sz w:val="24"/>
          <w:szCs w:val="24"/>
        </w:rPr>
        <w:t xml:space="preserve">, W., &amp; </w:t>
      </w:r>
      <w:proofErr w:type="spellStart"/>
      <w:r>
        <w:rPr>
          <w:rFonts w:ascii="Times New Roman" w:eastAsia="Times New Roman" w:hAnsi="Times New Roman" w:cs="Times New Roman"/>
          <w:sz w:val="24"/>
          <w:szCs w:val="24"/>
        </w:rPr>
        <w:t>Mahlknecht</w:t>
      </w:r>
      <w:proofErr w:type="spellEnd"/>
      <w:r>
        <w:rPr>
          <w:rFonts w:ascii="Times New Roman" w:eastAsia="Times New Roman" w:hAnsi="Times New Roman" w:cs="Times New Roman"/>
          <w:sz w:val="24"/>
          <w:szCs w:val="24"/>
        </w:rPr>
        <w:t>, P. (2009). The clinical progression of Parkinson’s disease. Parkinsonism &amp; Related Disorders, 15(S3), S28-S32.</w:t>
      </w:r>
    </w:p>
    <w:p w14:paraId="38EE33FC"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Grosset</w:t>
      </w:r>
      <w:proofErr w:type="spellEnd"/>
      <w:r>
        <w:rPr>
          <w:rFonts w:ascii="Times New Roman" w:eastAsia="Times New Roman" w:hAnsi="Times New Roman" w:cs="Times New Roman"/>
          <w:sz w:val="24"/>
          <w:szCs w:val="24"/>
        </w:rPr>
        <w:t xml:space="preserve">, K. A., Bone, I., &amp; </w:t>
      </w:r>
      <w:proofErr w:type="spellStart"/>
      <w:r>
        <w:rPr>
          <w:rFonts w:ascii="Times New Roman" w:eastAsia="Times New Roman" w:hAnsi="Times New Roman" w:cs="Times New Roman"/>
          <w:sz w:val="24"/>
          <w:szCs w:val="24"/>
        </w:rPr>
        <w:t>Grosset</w:t>
      </w:r>
      <w:proofErr w:type="spellEnd"/>
      <w:r>
        <w:rPr>
          <w:rFonts w:ascii="Times New Roman" w:eastAsia="Times New Roman" w:hAnsi="Times New Roman" w:cs="Times New Roman"/>
          <w:sz w:val="24"/>
          <w:szCs w:val="24"/>
        </w:rPr>
        <w:t>, D. G. (2009). Switching medication in Parkinson’s disease: Practical issues and management. Postgraduate Medical Journal, 85(1006), 622-628.</w:t>
      </w:r>
    </w:p>
    <w:p w14:paraId="38EE33FD"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Goodwin, V. A., Richards, S. H., Taylor, R. S., Taylor, A. H., &amp; Campbell, J. L. (2008). The effectiveness of exercise interventions for people with Parkinson's disease: A systematic review and meta-analysis. Movement Disorders, 23(5), 631-640.</w:t>
      </w:r>
    </w:p>
    <w:p w14:paraId="38EE33FE"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sidRPr="003B0DCD">
        <w:rPr>
          <w:rFonts w:ascii="Times New Roman" w:eastAsia="Times New Roman" w:hAnsi="Times New Roman" w:cs="Times New Roman"/>
          <w:sz w:val="24"/>
          <w:szCs w:val="24"/>
          <w:lang w:val="it-IT"/>
        </w:rPr>
        <w:t xml:space="preserve">Barichella, M., Cereda, E., Pezzoli, G., &amp; Faierman, S. A. (2017). </w:t>
      </w:r>
      <w:r>
        <w:rPr>
          <w:rFonts w:ascii="Times New Roman" w:eastAsia="Times New Roman" w:hAnsi="Times New Roman" w:cs="Times New Roman"/>
          <w:sz w:val="24"/>
          <w:szCs w:val="24"/>
        </w:rPr>
        <w:t>Diet and nutritional considerations in Parkinson's disease. Frontiers in Aging Neuroscience, 9, Article 80.</w:t>
      </w:r>
    </w:p>
    <w:p w14:paraId="38EE33FF"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Pandey, S., &amp; Bajaj, B. K. (2018). Sleep disorders in Parkinson's disease. Journal of Neurology, 265(4), 850-860.</w:t>
      </w:r>
    </w:p>
    <w:p w14:paraId="38EE3400"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Pickut</w:t>
      </w:r>
      <w:proofErr w:type="spellEnd"/>
      <w:r>
        <w:rPr>
          <w:rFonts w:ascii="Times New Roman" w:eastAsia="Times New Roman" w:hAnsi="Times New Roman" w:cs="Times New Roman"/>
          <w:sz w:val="24"/>
          <w:szCs w:val="24"/>
        </w:rPr>
        <w:t xml:space="preserve">, B. A., Vanneste, S., Hirsch, M. A., van Hecke, W., </w:t>
      </w:r>
      <w:proofErr w:type="spellStart"/>
      <w:r>
        <w:rPr>
          <w:rFonts w:ascii="Times New Roman" w:eastAsia="Times New Roman" w:hAnsi="Times New Roman" w:cs="Times New Roman"/>
          <w:sz w:val="24"/>
          <w:szCs w:val="24"/>
        </w:rPr>
        <w:t>Kerckhofs</w:t>
      </w:r>
      <w:proofErr w:type="spellEnd"/>
      <w:r>
        <w:rPr>
          <w:rFonts w:ascii="Times New Roman" w:eastAsia="Times New Roman" w:hAnsi="Times New Roman" w:cs="Times New Roman"/>
          <w:sz w:val="24"/>
          <w:szCs w:val="24"/>
        </w:rPr>
        <w:t xml:space="preserve">, E., Marien, P., &amp; </w:t>
      </w:r>
      <w:proofErr w:type="spellStart"/>
      <w:r>
        <w:rPr>
          <w:rFonts w:ascii="Times New Roman" w:eastAsia="Times New Roman" w:hAnsi="Times New Roman" w:cs="Times New Roman"/>
          <w:sz w:val="24"/>
          <w:szCs w:val="24"/>
        </w:rPr>
        <w:t>Parizel</w:t>
      </w:r>
      <w:proofErr w:type="spellEnd"/>
      <w:r>
        <w:rPr>
          <w:rFonts w:ascii="Times New Roman" w:eastAsia="Times New Roman" w:hAnsi="Times New Roman" w:cs="Times New Roman"/>
          <w:sz w:val="24"/>
          <w:szCs w:val="24"/>
        </w:rPr>
        <w:t>, P. M. (2015). Mindfulness training among individuals with Parkinson's disease: Neurobehavioral effects. Parkinson's Disease, 2015, Article 816404.</w:t>
      </w:r>
    </w:p>
    <w:p w14:paraId="38EE3401"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Svenningsson, P., Westman, E., Ballard, C., &amp; Aarsland, D. (2012). Cognitive impairment in patients with Parkinson's disease: diagnosis, biomarkers, and treatment. The Lancet Neurology, 11(8), 697-707.</w:t>
      </w:r>
    </w:p>
    <w:p w14:paraId="38EE3402"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Espay</w:t>
      </w:r>
      <w:proofErr w:type="spellEnd"/>
      <w:r>
        <w:rPr>
          <w:rFonts w:ascii="Times New Roman" w:eastAsia="Times New Roman" w:hAnsi="Times New Roman" w:cs="Times New Roman"/>
          <w:sz w:val="24"/>
          <w:szCs w:val="24"/>
        </w:rPr>
        <w:t xml:space="preserve">, A. J., Bonato, P., Nahab, F. B., </w:t>
      </w:r>
      <w:proofErr w:type="spellStart"/>
      <w:r>
        <w:rPr>
          <w:rFonts w:ascii="Times New Roman" w:eastAsia="Times New Roman" w:hAnsi="Times New Roman" w:cs="Times New Roman"/>
          <w:sz w:val="24"/>
          <w:szCs w:val="24"/>
        </w:rPr>
        <w:t>Maetzler</w:t>
      </w:r>
      <w:proofErr w:type="spellEnd"/>
      <w:r>
        <w:rPr>
          <w:rFonts w:ascii="Times New Roman" w:eastAsia="Times New Roman" w:hAnsi="Times New Roman" w:cs="Times New Roman"/>
          <w:sz w:val="24"/>
          <w:szCs w:val="24"/>
        </w:rPr>
        <w:t xml:space="preserve">, W., Dean, J. M., </w:t>
      </w:r>
      <w:proofErr w:type="spellStart"/>
      <w:r>
        <w:rPr>
          <w:rFonts w:ascii="Times New Roman" w:eastAsia="Times New Roman" w:hAnsi="Times New Roman" w:cs="Times New Roman"/>
          <w:sz w:val="24"/>
          <w:szCs w:val="24"/>
        </w:rPr>
        <w:t>Klucken</w:t>
      </w:r>
      <w:proofErr w:type="spellEnd"/>
      <w:r>
        <w:rPr>
          <w:rFonts w:ascii="Times New Roman" w:eastAsia="Times New Roman" w:hAnsi="Times New Roman" w:cs="Times New Roman"/>
          <w:sz w:val="24"/>
          <w:szCs w:val="24"/>
        </w:rPr>
        <w:t xml:space="preserve">, J., ... &amp; </w:t>
      </w:r>
      <w:proofErr w:type="spellStart"/>
      <w:r>
        <w:rPr>
          <w:rFonts w:ascii="Times New Roman" w:eastAsia="Times New Roman" w:hAnsi="Times New Roman" w:cs="Times New Roman"/>
          <w:sz w:val="24"/>
          <w:szCs w:val="24"/>
        </w:rPr>
        <w:t>Papapetropoulos</w:t>
      </w:r>
      <w:proofErr w:type="spellEnd"/>
      <w:r>
        <w:rPr>
          <w:rFonts w:ascii="Times New Roman" w:eastAsia="Times New Roman" w:hAnsi="Times New Roman" w:cs="Times New Roman"/>
          <w:sz w:val="24"/>
          <w:szCs w:val="24"/>
        </w:rPr>
        <w:t>, S. (2016). Technology in Parkinson's disease: Challenges and opportunities. Movement Disorders, 31(9), 1272-1282.</w:t>
      </w:r>
    </w:p>
    <w:p w14:paraId="38EE3403"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Armstrong, M. J., &amp; Okun, M. S. (2020). Diagnosis and Treatment of Parkinson Disease: A Review. </w:t>
      </w:r>
      <w:r>
        <w:rPr>
          <w:rFonts w:ascii="Times New Roman" w:eastAsia="Times New Roman" w:hAnsi="Times New Roman" w:cs="Times New Roman"/>
          <w:i/>
          <w:sz w:val="24"/>
          <w:szCs w:val="24"/>
        </w:rPr>
        <w:t>JAMA, 323</w:t>
      </w:r>
      <w:r>
        <w:rPr>
          <w:rFonts w:ascii="Times New Roman" w:eastAsia="Times New Roman" w:hAnsi="Times New Roman" w:cs="Times New Roman"/>
          <w:sz w:val="24"/>
          <w:szCs w:val="24"/>
        </w:rPr>
        <w:t>(6), 548–560.</w:t>
      </w:r>
    </w:p>
    <w:p w14:paraId="38EE3404"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https://medium.com/@ashish-k-mishra/getting-started-with-mern-stack-building-your-first-web-application-0bbb6799d251</w:t>
      </w:r>
    </w:p>
    <w:p w14:paraId="38EE3405"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https://www.strive.group/</w:t>
      </w:r>
    </w:p>
    <w:p w14:paraId="38EE3406"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https://www.mytherapyapp.com/</w:t>
      </w:r>
    </w:p>
    <w:p w14:paraId="38EE3407" w14:textId="77777777" w:rsidR="008F0277" w:rsidRDefault="00FF3E4E">
      <w:pPr>
        <w:widowControl w:val="0"/>
        <w:numPr>
          <w:ilvl w:val="0"/>
          <w:numId w:val="7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https://www.mymovesmatter.com/get-the-app</w:t>
      </w:r>
    </w:p>
    <w:p w14:paraId="38EE3408" w14:textId="77777777" w:rsidR="008F0277" w:rsidRDefault="008F0277">
      <w:pPr>
        <w:widowControl w:val="0"/>
        <w:spacing w:before="3" w:line="240" w:lineRule="auto"/>
        <w:jc w:val="both"/>
        <w:rPr>
          <w:rFonts w:ascii="Times New Roman" w:eastAsia="Times New Roman" w:hAnsi="Times New Roman" w:cs="Times New Roman"/>
          <w:sz w:val="24"/>
          <w:szCs w:val="24"/>
        </w:rPr>
      </w:pPr>
    </w:p>
    <w:p w14:paraId="38EE3409" w14:textId="77777777" w:rsidR="008F0277" w:rsidRDefault="00FF3E4E">
      <w:pPr>
        <w:widowControl w:val="0"/>
        <w:spacing w:before="3" w:line="240" w:lineRule="auto"/>
        <w:jc w:val="both"/>
        <w:rPr>
          <w:rFonts w:ascii="Times New Roman" w:eastAsia="Times New Roman" w:hAnsi="Times New Roman" w:cs="Times New Roman"/>
          <w:sz w:val="24"/>
          <w:szCs w:val="24"/>
        </w:rPr>
      </w:pPr>
      <w:r>
        <w:br w:type="page"/>
      </w:r>
    </w:p>
    <w:p w14:paraId="38EE340A" w14:textId="77777777" w:rsidR="008F0277" w:rsidRDefault="00FF3E4E">
      <w:pPr>
        <w:widowControl w:val="0"/>
        <w:spacing w:before="3" w:line="24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Appendix</w:t>
      </w:r>
    </w:p>
    <w:p w14:paraId="38EE340B" w14:textId="77777777" w:rsidR="008F0277" w:rsidRDefault="008F0277">
      <w:pPr>
        <w:widowControl w:val="0"/>
        <w:spacing w:before="3" w:line="240" w:lineRule="auto"/>
        <w:jc w:val="both"/>
        <w:rPr>
          <w:rFonts w:ascii="Times New Roman" w:eastAsia="Times New Roman" w:hAnsi="Times New Roman" w:cs="Times New Roman"/>
          <w:sz w:val="36"/>
          <w:szCs w:val="36"/>
        </w:rPr>
      </w:pPr>
    </w:p>
    <w:p w14:paraId="38EE340C" w14:textId="77777777" w:rsidR="008F0277" w:rsidRPr="003D4D14" w:rsidRDefault="00FF3E4E">
      <w:pPr>
        <w:widowControl w:val="0"/>
        <w:spacing w:before="3" w:line="240" w:lineRule="auto"/>
        <w:jc w:val="both"/>
        <w:rPr>
          <w:rFonts w:ascii="Times New Roman" w:eastAsia="Times New Roman" w:hAnsi="Times New Roman" w:cs="Times New Roman"/>
          <w:b/>
          <w:bCs/>
          <w:sz w:val="28"/>
          <w:szCs w:val="28"/>
        </w:rPr>
      </w:pPr>
      <w:r w:rsidRPr="003D4D14">
        <w:rPr>
          <w:rFonts w:ascii="Times New Roman" w:eastAsia="Times New Roman" w:hAnsi="Times New Roman" w:cs="Times New Roman"/>
          <w:b/>
          <w:bCs/>
          <w:sz w:val="28"/>
          <w:szCs w:val="28"/>
        </w:rPr>
        <w:t>Project Kick-off Meeting:</w:t>
      </w:r>
    </w:p>
    <w:p w14:paraId="38EE340D"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40E"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Current state:</w:t>
      </w:r>
    </w:p>
    <w:p w14:paraId="38EE340F"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Michael meticulously tracks his daily activities using Google Tasks to identify effective and less effective strategies.</w:t>
      </w:r>
    </w:p>
    <w:p w14:paraId="38EE3410"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411"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Requirements:</w:t>
      </w:r>
    </w:p>
    <w:p w14:paraId="38EE3412"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Maintain a work plan to preserve current routines.</w:t>
      </w:r>
    </w:p>
    <w:p w14:paraId="38EE3413"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Document daily activities to identify successful days and replicate their patterns.</w:t>
      </w:r>
    </w:p>
    <w:p w14:paraId="38EE3414"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415"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Key Needs:</w:t>
      </w:r>
    </w:p>
    <w:p w14:paraId="38EE3416"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Collection and Preservation: Effectively capture and store relevant information.</w:t>
      </w:r>
    </w:p>
    <w:p w14:paraId="38EE3417"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Analysis: Analyze collected data to gain insights and identify patterns.</w:t>
      </w:r>
    </w:p>
    <w:p w14:paraId="38EE3418"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419"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Additional Considerations:</w:t>
      </w:r>
    </w:p>
    <w:p w14:paraId="38EE341A"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41B"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Ease of Use:</w:t>
      </w:r>
    </w:p>
    <w:p w14:paraId="38EE341C"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38EE341D" w14:textId="77777777" w:rsidR="008F0277" w:rsidRDefault="00FF3E4E">
      <w:pPr>
        <w:widowControl w:val="0"/>
        <w:numPr>
          <w:ilvl w:val="0"/>
          <w:numId w:val="17"/>
        </w:numPr>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Implement simple button-based interactions to minimize text input challenges.</w:t>
      </w:r>
    </w:p>
    <w:p w14:paraId="38EE341E" w14:textId="77777777"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Utilize large buttons to accommodate potential tremors.</w:t>
      </w:r>
    </w:p>
    <w:p w14:paraId="38EE341F" w14:textId="77777777" w:rsidR="008F0277" w:rsidRDefault="00FF3E4E">
      <w:pPr>
        <w:widowControl w:val="0"/>
        <w:numPr>
          <w:ilvl w:val="0"/>
          <w:numId w:val="2"/>
        </w:numPr>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Provide voice input options for added accessibility.</w:t>
      </w:r>
    </w:p>
    <w:p w14:paraId="38EE3420" w14:textId="77777777" w:rsidR="008F0277" w:rsidRDefault="00FF3E4E">
      <w:pPr>
        <w:widowControl w:val="0"/>
        <w:numPr>
          <w:ilvl w:val="0"/>
          <w:numId w:val="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Automatically record the current date and time to streamline data entry.</w:t>
      </w:r>
    </w:p>
    <w:p w14:paraId="38EE3421" w14:textId="77777777" w:rsidR="008F0277" w:rsidRDefault="00FF3E4E">
      <w:pPr>
        <w:widowControl w:val="0"/>
        <w:spacing w:before="3"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Emotional Well-being:</w:t>
      </w:r>
    </w:p>
    <w:p w14:paraId="38EE3422" w14:textId="77777777" w:rsidR="008F0277" w:rsidRDefault="00FF3E4E">
      <w:pPr>
        <w:widowControl w:val="0"/>
        <w:numPr>
          <w:ilvl w:val="0"/>
          <w:numId w:val="39"/>
        </w:numPr>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Adding information about how I felt, not just a technical indication</w:t>
      </w:r>
    </w:p>
    <w:p w14:paraId="38EE3423" w14:textId="77777777" w:rsidR="008F0277" w:rsidRDefault="00FF3E4E">
      <w:pPr>
        <w:widowControl w:val="0"/>
        <w:numPr>
          <w:ilvl w:val="0"/>
          <w:numId w:val="3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How I felt on a personal level and on a Parkinson's level</w:t>
      </w:r>
    </w:p>
    <w:p w14:paraId="38EE3424" w14:textId="77777777" w:rsidR="008F0277" w:rsidRDefault="00FF3E4E">
      <w:pPr>
        <w:widowControl w:val="0"/>
        <w:numPr>
          <w:ilvl w:val="0"/>
          <w:numId w:val="3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Reminders</w:t>
      </w:r>
    </w:p>
    <w:p w14:paraId="38EE3425" w14:textId="77777777" w:rsidR="008F0277" w:rsidRDefault="00FF3E4E">
      <w:pPr>
        <w:widowControl w:val="0"/>
        <w:numPr>
          <w:ilvl w:val="0"/>
          <w:numId w:val="3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Possibility of receiving funny/reinforcing feedback</w:t>
      </w:r>
    </w:p>
    <w:p w14:paraId="38EE3426" w14:textId="77777777" w:rsidR="008F0277" w:rsidRDefault="00FF3E4E">
      <w:pPr>
        <w:widowControl w:val="0"/>
        <w:numPr>
          <w:ilvl w:val="0"/>
          <w:numId w:val="3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Something social and pleasant</w:t>
      </w:r>
    </w:p>
    <w:p w14:paraId="38EE3427"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Existing Market Solutions:</w:t>
      </w:r>
    </w:p>
    <w:p w14:paraId="38EE3428" w14:textId="77777777" w:rsidR="008F0277" w:rsidRDefault="00FF3E4E">
      <w:pPr>
        <w:widowControl w:val="0"/>
        <w:spacing w:before="3"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REMEPY: An Israeli startup developing a similar solution. Explore their website for more information.</w:t>
      </w:r>
    </w:p>
    <w:p w14:paraId="38EE3429" w14:textId="77777777" w:rsidR="008F0277" w:rsidRDefault="008F0277">
      <w:pPr>
        <w:widowControl w:val="0"/>
        <w:spacing w:before="3" w:line="240" w:lineRule="auto"/>
        <w:jc w:val="both"/>
        <w:rPr>
          <w:rFonts w:ascii="Times New Roman" w:eastAsia="Times New Roman" w:hAnsi="Times New Roman" w:cs="Times New Roman"/>
          <w:sz w:val="36"/>
          <w:szCs w:val="36"/>
        </w:rPr>
      </w:pPr>
    </w:p>
    <w:p w14:paraId="38EE342A" w14:textId="77777777" w:rsidR="008F0277" w:rsidRDefault="008F0277">
      <w:pPr>
        <w:widowControl w:val="0"/>
        <w:spacing w:before="3" w:line="240" w:lineRule="auto"/>
        <w:jc w:val="both"/>
        <w:rPr>
          <w:rFonts w:ascii="Times New Roman" w:eastAsia="Times New Roman" w:hAnsi="Times New Roman" w:cs="Times New Roman"/>
          <w:sz w:val="26"/>
          <w:szCs w:val="26"/>
        </w:rPr>
      </w:pPr>
    </w:p>
    <w:p w14:paraId="7AD6592E" w14:textId="77777777" w:rsidR="008173B2" w:rsidRDefault="008173B2">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8EE342B" w14:textId="6203467F" w:rsidR="008F0277" w:rsidRPr="00CC6C5E" w:rsidRDefault="00FF3E4E">
      <w:pPr>
        <w:widowControl w:val="0"/>
        <w:spacing w:before="3" w:line="240" w:lineRule="auto"/>
        <w:jc w:val="both"/>
        <w:rPr>
          <w:rFonts w:ascii="Times New Roman" w:eastAsia="Times New Roman" w:hAnsi="Times New Roman" w:cs="Times New Roman"/>
          <w:b/>
          <w:bCs/>
          <w:sz w:val="28"/>
          <w:szCs w:val="28"/>
          <w:u w:val="single"/>
        </w:rPr>
      </w:pPr>
      <w:r w:rsidRPr="00CC6C5E">
        <w:rPr>
          <w:rFonts w:ascii="Times New Roman" w:eastAsia="Times New Roman" w:hAnsi="Times New Roman" w:cs="Times New Roman"/>
          <w:b/>
          <w:bCs/>
          <w:sz w:val="28"/>
          <w:szCs w:val="28"/>
          <w:u w:val="single"/>
        </w:rPr>
        <w:lastRenderedPageBreak/>
        <w:t xml:space="preserve">Summary </w:t>
      </w:r>
      <w:r w:rsidR="008173B2" w:rsidRPr="00CC6C5E">
        <w:rPr>
          <w:rFonts w:ascii="Times New Roman" w:eastAsia="Times New Roman" w:hAnsi="Times New Roman" w:cs="Times New Roman"/>
          <w:b/>
          <w:bCs/>
          <w:sz w:val="28"/>
          <w:szCs w:val="28"/>
          <w:u w:val="single"/>
        </w:rPr>
        <w:t xml:space="preserve">of </w:t>
      </w:r>
      <w:r w:rsidR="00CC6C5E" w:rsidRPr="00CC6C5E">
        <w:rPr>
          <w:rFonts w:ascii="Times New Roman" w:eastAsia="Times New Roman" w:hAnsi="Times New Roman" w:cs="Times New Roman"/>
          <w:b/>
          <w:bCs/>
          <w:sz w:val="28"/>
          <w:szCs w:val="28"/>
          <w:u w:val="single"/>
        </w:rPr>
        <w:t xml:space="preserve">the </w:t>
      </w:r>
      <w:r w:rsidRPr="00CC6C5E">
        <w:rPr>
          <w:rFonts w:ascii="Times New Roman" w:eastAsia="Times New Roman" w:hAnsi="Times New Roman" w:cs="Times New Roman"/>
          <w:b/>
          <w:bCs/>
          <w:sz w:val="28"/>
          <w:szCs w:val="28"/>
          <w:u w:val="single"/>
        </w:rPr>
        <w:t>first meeting:</w:t>
      </w:r>
    </w:p>
    <w:p w14:paraId="38EE342C"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Date:</w:t>
      </w:r>
      <w:r>
        <w:rPr>
          <w:rFonts w:ascii="Times New Roman" w:eastAsia="Times New Roman" w:hAnsi="Times New Roman" w:cs="Times New Roman"/>
          <w:sz w:val="26"/>
          <w:szCs w:val="26"/>
        </w:rPr>
        <w:t xml:space="preserve"> May 1, 2024 </w:t>
      </w:r>
    </w:p>
    <w:p w14:paraId="38EE342D"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Location:</w:t>
      </w:r>
      <w:r>
        <w:rPr>
          <w:rFonts w:ascii="Times New Roman" w:eastAsia="Times New Roman" w:hAnsi="Times New Roman" w:cs="Times New Roman"/>
          <w:sz w:val="26"/>
          <w:szCs w:val="26"/>
        </w:rPr>
        <w:t xml:space="preserve"> Braude, </w:t>
      </w:r>
      <w:proofErr w:type="spellStart"/>
      <w:r>
        <w:rPr>
          <w:rFonts w:ascii="Times New Roman" w:eastAsia="Times New Roman" w:hAnsi="Times New Roman" w:cs="Times New Roman"/>
          <w:sz w:val="26"/>
          <w:szCs w:val="26"/>
        </w:rPr>
        <w:t>Karmiel</w:t>
      </w:r>
      <w:proofErr w:type="spellEnd"/>
    </w:p>
    <w:p w14:paraId="38EE342E"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Attendees:</w:t>
      </w:r>
    </w:p>
    <w:p w14:paraId="38EE342F" w14:textId="1D124A0B" w:rsidR="008F0277" w:rsidRDefault="00FF3E4E">
      <w:pPr>
        <w:widowControl w:val="0"/>
        <w:numPr>
          <w:ilvl w:val="0"/>
          <w:numId w:val="3"/>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Michael  </w:t>
      </w:r>
      <w:r w:rsidR="0082196E">
        <w:rPr>
          <w:rFonts w:ascii="Times New Roman" w:eastAsia="Times New Roman" w:hAnsi="Times New Roman" w:cs="Times New Roman"/>
          <w:sz w:val="24"/>
          <w:szCs w:val="24"/>
        </w:rPr>
        <w:t>Jackont</w:t>
      </w:r>
    </w:p>
    <w:p w14:paraId="38EE3430" w14:textId="77777777" w:rsidR="008F0277" w:rsidRDefault="00FF3E4E">
      <w:pPr>
        <w:widowControl w:val="0"/>
        <w:numPr>
          <w:ilvl w:val="0"/>
          <w:numId w:val="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Dana Levin - Ashkenazi</w:t>
      </w:r>
    </w:p>
    <w:p w14:paraId="38EE3431" w14:textId="77777777" w:rsidR="008F0277" w:rsidRDefault="00FF3E4E">
      <w:pPr>
        <w:widowControl w:val="0"/>
        <w:numPr>
          <w:ilvl w:val="0"/>
          <w:numId w:val="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Yogev Katzir</w:t>
      </w:r>
    </w:p>
    <w:p w14:paraId="38EE3432" w14:textId="77777777" w:rsidR="008F0277" w:rsidRDefault="00FF3E4E">
      <w:pPr>
        <w:widowControl w:val="0"/>
        <w:numPr>
          <w:ilvl w:val="0"/>
          <w:numId w:val="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Julia </w:t>
      </w:r>
      <w:proofErr w:type="spellStart"/>
      <w:r>
        <w:rPr>
          <w:rFonts w:ascii="Times New Roman" w:eastAsia="Times New Roman" w:hAnsi="Times New Roman" w:cs="Times New Roman"/>
          <w:sz w:val="26"/>
          <w:szCs w:val="26"/>
        </w:rPr>
        <w:t>Shaidin</w:t>
      </w:r>
      <w:proofErr w:type="spellEnd"/>
    </w:p>
    <w:p w14:paraId="38EE3433" w14:textId="77777777" w:rsidR="008F0277" w:rsidRDefault="00FF3E4E">
      <w:pPr>
        <w:widowControl w:val="0"/>
        <w:numPr>
          <w:ilvl w:val="0"/>
          <w:numId w:val="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Omer Sommerstein</w:t>
      </w:r>
    </w:p>
    <w:p w14:paraId="38EE3434" w14:textId="77777777" w:rsidR="008F0277" w:rsidRDefault="00FF3E4E">
      <w:pPr>
        <w:widowControl w:val="0"/>
        <w:numPr>
          <w:ilvl w:val="0"/>
          <w:numId w:val="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Aviram Fishman</w:t>
      </w:r>
    </w:p>
    <w:p w14:paraId="38EE3435" w14:textId="77777777" w:rsidR="008F0277" w:rsidRDefault="00FF3E4E">
      <w:pPr>
        <w:widowControl w:val="0"/>
        <w:numPr>
          <w:ilvl w:val="0"/>
          <w:numId w:val="3"/>
        </w:numPr>
        <w:spacing w:after="24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Ornit</w:t>
      </w:r>
      <w:proofErr w:type="spellEnd"/>
      <w:r>
        <w:rPr>
          <w:rFonts w:ascii="Times New Roman" w:eastAsia="Times New Roman" w:hAnsi="Times New Roman" w:cs="Times New Roman"/>
          <w:sz w:val="26"/>
          <w:szCs w:val="26"/>
        </w:rPr>
        <w:t xml:space="preserve"> Bar-</w:t>
      </w:r>
      <w:proofErr w:type="spellStart"/>
      <w:r>
        <w:rPr>
          <w:rFonts w:ascii="Times New Roman" w:eastAsia="Times New Roman" w:hAnsi="Times New Roman" w:cs="Times New Roman"/>
          <w:sz w:val="26"/>
          <w:szCs w:val="26"/>
        </w:rPr>
        <w:t>Zaet</w:t>
      </w:r>
      <w:proofErr w:type="spellEnd"/>
      <w:r>
        <w:rPr>
          <w:rFonts w:ascii="Times New Roman" w:eastAsia="Times New Roman" w:hAnsi="Times New Roman" w:cs="Times New Roman"/>
          <w:sz w:val="26"/>
          <w:szCs w:val="26"/>
        </w:rPr>
        <w:t xml:space="preserve"> </w:t>
      </w:r>
    </w:p>
    <w:p w14:paraId="38EE3436"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Meeting Notes:</w:t>
      </w:r>
    </w:p>
    <w:p w14:paraId="38EE3437" w14:textId="77777777" w:rsidR="008F0277" w:rsidRDefault="00FF3E4E">
      <w:pPr>
        <w:widowControl w:val="0"/>
        <w:numPr>
          <w:ilvl w:val="0"/>
          <w:numId w:val="59"/>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should be web-based to allow multiple users to access the collected data.</w:t>
      </w:r>
    </w:p>
    <w:p w14:paraId="38EE3438"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visualization tools should be available for all users to extract relevant information.</w:t>
      </w:r>
    </w:p>
    <w:p w14:paraId="38EE3439"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Stakeholders include the patient, spouse, caregiver, doctor, and dietician.</w:t>
      </w:r>
    </w:p>
    <w:p w14:paraId="38EE343A"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 stakeholders should have access to all data, as all aspects of the patient's life are interconnected.</w:t>
      </w:r>
    </w:p>
    <w:p w14:paraId="38EE343B"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crucial to observe and interact with other Parkinson's patients to gain insights into the diverse manifestations and functional variations of the disease.</w:t>
      </w:r>
    </w:p>
    <w:p w14:paraId="38EE343C"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crucial to observe and interact with other Parkinson's patients to gain insights into the diverse manifestations and functional variations of the disease.</w:t>
      </w:r>
    </w:p>
    <w:p w14:paraId="38EE343D"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Suggested future in-person meetings:</w:t>
      </w:r>
    </w:p>
    <w:p w14:paraId="38EE343E"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Tiberias: Parkinson's support group meeting, Mondays from 10:00 AM to 12:00 PM</w:t>
      </w:r>
    </w:p>
    <w:p w14:paraId="38EE343F"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Kaduri</w:t>
      </w:r>
      <w:proofErr w:type="spellEnd"/>
      <w:r>
        <w:rPr>
          <w:rFonts w:ascii="Times New Roman" w:eastAsia="Times New Roman" w:hAnsi="Times New Roman" w:cs="Times New Roman"/>
          <w:sz w:val="26"/>
          <w:szCs w:val="26"/>
        </w:rPr>
        <w:t>: Table tennis training, Sundays and Wednesdays from 10:00 AM to 12:00 PM</w:t>
      </w:r>
    </w:p>
    <w:p w14:paraId="38EE3440"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entry should be efficient and user-friendly, avoiding time-consuming text input or recording. Options could include clicking on icons, selecting pre-populated options, and using voice commands.</w:t>
      </w:r>
    </w:p>
    <w:p w14:paraId="38EE3441"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Research goals based on collected data:</w:t>
      </w:r>
    </w:p>
    <w:p w14:paraId="38EE3442"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Measuring the time it takes to transition from "off" to "on" states after medication intake</w:t>
      </w:r>
    </w:p>
    <w:p w14:paraId="38EE3443"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Determining the impact of exercise and nutrition on "on" state duration</w:t>
      </w:r>
    </w:p>
    <w:p w14:paraId="38EE3444"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Identifying optimal medication timing to prevent "off" states</w:t>
      </w:r>
    </w:p>
    <w:p w14:paraId="38EE3445"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should integrate data input from caregivers (family members).</w:t>
      </w:r>
    </w:p>
    <w:p w14:paraId="38EE3446"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follow-up meeting will be held on Sunday, May 19th at 10:00 AM at </w:t>
      </w:r>
      <w:proofErr w:type="spellStart"/>
      <w:r>
        <w:rPr>
          <w:rFonts w:ascii="Times New Roman" w:eastAsia="Times New Roman" w:hAnsi="Times New Roman" w:cs="Times New Roman"/>
          <w:sz w:val="26"/>
          <w:szCs w:val="26"/>
        </w:rPr>
        <w:t>Kaduri</w:t>
      </w:r>
      <w:proofErr w:type="spellEnd"/>
      <w:r>
        <w:rPr>
          <w:rFonts w:ascii="Times New Roman" w:eastAsia="Times New Roman" w:hAnsi="Times New Roman" w:cs="Times New Roman"/>
          <w:sz w:val="26"/>
          <w:szCs w:val="26"/>
        </w:rPr>
        <w:t xml:space="preserve"> to observe a table tennis training session and discuss the app's development.</w:t>
      </w:r>
    </w:p>
    <w:p w14:paraId="38EE3447"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Attendees at the follow-up meeting will include Michael, Dana </w:t>
      </w:r>
      <w:proofErr w:type="spellStart"/>
      <w:r>
        <w:rPr>
          <w:rFonts w:ascii="Times New Roman" w:eastAsia="Times New Roman" w:hAnsi="Times New Roman" w:cs="Times New Roman"/>
          <w:sz w:val="26"/>
          <w:szCs w:val="26"/>
        </w:rPr>
        <w:t>vliron</w:t>
      </w:r>
      <w:proofErr w:type="spellEnd"/>
      <w:r>
        <w:rPr>
          <w:rFonts w:ascii="Times New Roman" w:eastAsia="Times New Roman" w:hAnsi="Times New Roman" w:cs="Times New Roman"/>
          <w:sz w:val="26"/>
          <w:szCs w:val="26"/>
        </w:rPr>
        <w:t xml:space="preserve"> (dietician), Shimi (table tennis coordinator), and </w:t>
      </w:r>
      <w:proofErr w:type="spellStart"/>
      <w:r>
        <w:rPr>
          <w:rFonts w:ascii="Times New Roman" w:eastAsia="Times New Roman" w:hAnsi="Times New Roman" w:cs="Times New Roman"/>
          <w:sz w:val="26"/>
          <w:szCs w:val="26"/>
        </w:rPr>
        <w:t>Chagit</w:t>
      </w:r>
      <w:proofErr w:type="spellEnd"/>
      <w:r>
        <w:rPr>
          <w:rFonts w:ascii="Times New Roman" w:eastAsia="Times New Roman" w:hAnsi="Times New Roman" w:cs="Times New Roman"/>
          <w:sz w:val="26"/>
          <w:szCs w:val="26"/>
        </w:rPr>
        <w:t xml:space="preserve"> (Michael's wife).</w:t>
      </w:r>
    </w:p>
    <w:p w14:paraId="38EE3448" w14:textId="77777777" w:rsidR="008F0277" w:rsidRDefault="00FF3E4E">
      <w:pPr>
        <w:widowControl w:val="0"/>
        <w:numPr>
          <w:ilvl w:val="0"/>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Prepare questions for each participant in addition to observation, such as:</w:t>
      </w:r>
    </w:p>
    <w:p w14:paraId="38EE3449"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What information does Dana (dietician) need to specify Michael's diet?</w:t>
      </w:r>
    </w:p>
    <w:p w14:paraId="38EE344A"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What areas does Shimi want to improve in Michael's training?</w:t>
      </w:r>
    </w:p>
    <w:p w14:paraId="38EE344B" w14:textId="77777777" w:rsidR="008F0277" w:rsidRDefault="00FF3E4E">
      <w:pPr>
        <w:widowControl w:val="0"/>
        <w:numPr>
          <w:ilvl w:val="1"/>
          <w:numId w:val="5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What are the goals of the training (e.g., improving posture, grip, overall well-being)?</w:t>
      </w:r>
    </w:p>
    <w:p w14:paraId="38EE344C" w14:textId="77777777" w:rsidR="008F0277" w:rsidRDefault="00FF3E4E">
      <w:pPr>
        <w:widowControl w:val="0"/>
        <w:numPr>
          <w:ilvl w:val="1"/>
          <w:numId w:val="59"/>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How can the training be tailored to Michael's specific needs?</w:t>
      </w:r>
    </w:p>
    <w:p w14:paraId="38EE344D"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Next Steps:</w:t>
      </w:r>
    </w:p>
    <w:p w14:paraId="38EE344E" w14:textId="77777777" w:rsidR="008F0277" w:rsidRDefault="00FF3E4E">
      <w:pPr>
        <w:widowControl w:val="0"/>
        <w:numPr>
          <w:ilvl w:val="0"/>
          <w:numId w:val="24"/>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Continue developing the app based on the discussed requirements.</w:t>
      </w:r>
    </w:p>
    <w:p w14:paraId="38EE344F" w14:textId="77777777" w:rsidR="008F0277" w:rsidRDefault="00FF3E4E">
      <w:pPr>
        <w:widowControl w:val="0"/>
        <w:numPr>
          <w:ilvl w:val="0"/>
          <w:numId w:val="24"/>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Prepare for the follow-up meeting on May 19th.</w:t>
      </w:r>
    </w:p>
    <w:p w14:paraId="38EE3450" w14:textId="77777777" w:rsidR="008F0277" w:rsidRDefault="008F0277">
      <w:pPr>
        <w:widowControl w:val="0"/>
        <w:spacing w:before="240" w:after="240" w:line="240" w:lineRule="auto"/>
        <w:jc w:val="both"/>
        <w:rPr>
          <w:rFonts w:ascii="Times New Roman" w:eastAsia="Times New Roman" w:hAnsi="Times New Roman" w:cs="Times New Roman"/>
          <w:sz w:val="28"/>
          <w:szCs w:val="28"/>
        </w:rPr>
      </w:pPr>
    </w:p>
    <w:p w14:paraId="1DF45462" w14:textId="77777777" w:rsidR="008173B2" w:rsidRDefault="008173B2">
      <w:pPr>
        <w:rPr>
          <w:ins w:id="2" w:author="Julia Sheidin" w:date="2024-09-01T14:06:00Z" w16du:dateUtc="2024-09-01T11:06:00Z"/>
          <w:rFonts w:ascii="Times New Roman" w:eastAsia="Times New Roman" w:hAnsi="Times New Roman" w:cs="Times New Roman"/>
          <w:sz w:val="28"/>
          <w:szCs w:val="28"/>
        </w:rPr>
      </w:pPr>
      <w:ins w:id="3" w:author="Julia Sheidin" w:date="2024-09-01T14:06:00Z" w16du:dateUtc="2024-09-01T11:06:00Z">
        <w:r>
          <w:rPr>
            <w:rFonts w:ascii="Times New Roman" w:eastAsia="Times New Roman" w:hAnsi="Times New Roman" w:cs="Times New Roman"/>
            <w:sz w:val="28"/>
            <w:szCs w:val="28"/>
          </w:rPr>
          <w:br w:type="page"/>
        </w:r>
      </w:ins>
    </w:p>
    <w:p w14:paraId="38EE3451" w14:textId="7C33CF03" w:rsidR="008F0277" w:rsidRPr="003D4D14" w:rsidRDefault="00FF3E4E" w:rsidP="003D4D14">
      <w:pPr>
        <w:widowControl w:val="0"/>
        <w:spacing w:before="3" w:line="240" w:lineRule="auto"/>
        <w:jc w:val="both"/>
        <w:rPr>
          <w:rFonts w:ascii="Times New Roman" w:eastAsia="Times New Roman" w:hAnsi="Times New Roman" w:cs="Times New Roman"/>
          <w:b/>
          <w:bCs/>
          <w:sz w:val="28"/>
          <w:szCs w:val="28"/>
        </w:rPr>
      </w:pPr>
      <w:r w:rsidRPr="00CC6C5E">
        <w:rPr>
          <w:rFonts w:ascii="Times New Roman" w:eastAsia="Times New Roman" w:hAnsi="Times New Roman" w:cs="Times New Roman"/>
          <w:b/>
          <w:bCs/>
          <w:sz w:val="28"/>
          <w:szCs w:val="28"/>
          <w:u w:val="single"/>
        </w:rPr>
        <w:lastRenderedPageBreak/>
        <w:t xml:space="preserve">Summary </w:t>
      </w:r>
      <w:r w:rsidR="008173B2" w:rsidRPr="00CC6C5E">
        <w:rPr>
          <w:rFonts w:ascii="Times New Roman" w:eastAsia="Times New Roman" w:hAnsi="Times New Roman" w:cs="Times New Roman"/>
          <w:b/>
          <w:bCs/>
          <w:sz w:val="28"/>
          <w:szCs w:val="28"/>
          <w:u w:val="single"/>
        </w:rPr>
        <w:t xml:space="preserve">of </w:t>
      </w:r>
      <w:r w:rsidR="00CC6C5E" w:rsidRPr="00CC6C5E">
        <w:rPr>
          <w:rFonts w:ascii="Times New Roman" w:eastAsia="Times New Roman" w:hAnsi="Times New Roman" w:cs="Times New Roman"/>
          <w:b/>
          <w:bCs/>
          <w:sz w:val="28"/>
          <w:szCs w:val="28"/>
          <w:u w:val="single"/>
        </w:rPr>
        <w:t xml:space="preserve">the </w:t>
      </w:r>
      <w:r w:rsidRPr="00CC6C5E">
        <w:rPr>
          <w:rFonts w:ascii="Times New Roman" w:eastAsia="Times New Roman" w:hAnsi="Times New Roman" w:cs="Times New Roman"/>
          <w:b/>
          <w:bCs/>
          <w:sz w:val="28"/>
          <w:szCs w:val="28"/>
          <w:u w:val="single"/>
        </w:rPr>
        <w:t xml:space="preserve">second </w:t>
      </w:r>
      <w:r w:rsidR="00CC6C5E" w:rsidRPr="00CC6C5E">
        <w:rPr>
          <w:rFonts w:ascii="Times New Roman" w:eastAsia="Times New Roman" w:hAnsi="Times New Roman" w:cs="Times New Roman"/>
          <w:b/>
          <w:bCs/>
          <w:sz w:val="28"/>
          <w:szCs w:val="28"/>
          <w:u w:val="single"/>
        </w:rPr>
        <w:t>meeting</w:t>
      </w:r>
      <w:r w:rsidRPr="003D4D14">
        <w:rPr>
          <w:rFonts w:ascii="Times New Roman" w:eastAsia="Times New Roman" w:hAnsi="Times New Roman" w:cs="Times New Roman"/>
          <w:b/>
          <w:bCs/>
          <w:sz w:val="28"/>
          <w:szCs w:val="28"/>
        </w:rPr>
        <w:t>:</w:t>
      </w:r>
    </w:p>
    <w:p w14:paraId="38EE3452"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Date:</w:t>
      </w:r>
      <w:r>
        <w:rPr>
          <w:rFonts w:ascii="Times New Roman" w:eastAsia="Times New Roman" w:hAnsi="Times New Roman" w:cs="Times New Roman"/>
          <w:sz w:val="26"/>
          <w:szCs w:val="26"/>
        </w:rPr>
        <w:t xml:space="preserve"> May 19, 2024 </w:t>
      </w:r>
    </w:p>
    <w:p w14:paraId="38EE3453"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Location:</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Kadoori</w:t>
      </w:r>
      <w:proofErr w:type="spellEnd"/>
      <w:r>
        <w:rPr>
          <w:rFonts w:ascii="Times New Roman" w:eastAsia="Times New Roman" w:hAnsi="Times New Roman" w:cs="Times New Roman"/>
          <w:sz w:val="26"/>
          <w:szCs w:val="26"/>
        </w:rPr>
        <w:t xml:space="preserve"> (presumably a facility or location) </w:t>
      </w:r>
    </w:p>
    <w:p w14:paraId="38EE3454"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Attendees:</w:t>
      </w:r>
    </w:p>
    <w:p w14:paraId="38EE3455" w14:textId="1EA8532B" w:rsidR="008F0277" w:rsidRDefault="00FF3E4E">
      <w:pPr>
        <w:widowControl w:val="0"/>
        <w:numPr>
          <w:ilvl w:val="0"/>
          <w:numId w:val="72"/>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Michael </w:t>
      </w:r>
      <w:r w:rsidR="0082196E">
        <w:rPr>
          <w:rFonts w:ascii="Times New Roman" w:eastAsia="Times New Roman" w:hAnsi="Times New Roman" w:cs="Times New Roman"/>
          <w:sz w:val="24"/>
          <w:szCs w:val="24"/>
        </w:rPr>
        <w:t>Jackont</w:t>
      </w:r>
    </w:p>
    <w:p w14:paraId="38EE3456" w14:textId="77777777" w:rsidR="008F0277" w:rsidRDefault="00FF3E4E">
      <w:pPr>
        <w:widowControl w:val="0"/>
        <w:numPr>
          <w:ilvl w:val="0"/>
          <w:numId w:val="7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Dana Levin - Ashkenazi</w:t>
      </w:r>
    </w:p>
    <w:p w14:paraId="38EE3457" w14:textId="77777777" w:rsidR="008F0277" w:rsidRDefault="00FF3E4E">
      <w:pPr>
        <w:widowControl w:val="0"/>
        <w:numPr>
          <w:ilvl w:val="0"/>
          <w:numId w:val="7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Shimi (table tennis coordinator)</w:t>
      </w:r>
    </w:p>
    <w:p w14:paraId="38EE3458" w14:textId="77777777" w:rsidR="008F0277" w:rsidRDefault="00FF3E4E">
      <w:pPr>
        <w:widowControl w:val="0"/>
        <w:numPr>
          <w:ilvl w:val="0"/>
          <w:numId w:val="7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Nir (assistant coach)</w:t>
      </w:r>
    </w:p>
    <w:p w14:paraId="38EE3459" w14:textId="77777777" w:rsidR="008F0277" w:rsidRDefault="00FF3E4E">
      <w:pPr>
        <w:widowControl w:val="0"/>
        <w:numPr>
          <w:ilvl w:val="0"/>
          <w:numId w:val="7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Rachel (physiotherapist)</w:t>
      </w:r>
    </w:p>
    <w:p w14:paraId="38EE345A" w14:textId="77777777" w:rsidR="008F0277" w:rsidRDefault="00FF3E4E">
      <w:pPr>
        <w:widowControl w:val="0"/>
        <w:numPr>
          <w:ilvl w:val="0"/>
          <w:numId w:val="7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Guy Yochanan</w:t>
      </w:r>
    </w:p>
    <w:p w14:paraId="38EE345B" w14:textId="77777777" w:rsidR="008F0277" w:rsidRDefault="00FF3E4E">
      <w:pPr>
        <w:widowControl w:val="0"/>
        <w:numPr>
          <w:ilvl w:val="0"/>
          <w:numId w:val="72"/>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Aaron</w:t>
      </w:r>
    </w:p>
    <w:p w14:paraId="38EE345C"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Meeting Objectives:</w:t>
      </w:r>
    </w:p>
    <w:p w14:paraId="38EE345D" w14:textId="77777777" w:rsidR="008F0277" w:rsidRDefault="00FF3E4E">
      <w:pPr>
        <w:widowControl w:val="0"/>
        <w:numPr>
          <w:ilvl w:val="0"/>
          <w:numId w:val="44"/>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Observe additional Parkinson's patients (to see different levels of functioning)</w:t>
      </w:r>
    </w:p>
    <w:p w14:paraId="38EE345E" w14:textId="77777777" w:rsidR="008F0277" w:rsidRDefault="00FF3E4E">
      <w:pPr>
        <w:widowControl w:val="0"/>
        <w:numPr>
          <w:ilvl w:val="0"/>
          <w:numId w:val="4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Interview other stakeholders in the system (coach, physiotherapist)</w:t>
      </w:r>
    </w:p>
    <w:p w14:paraId="38EE345F" w14:textId="77777777" w:rsidR="008F0277" w:rsidRDefault="00FF3E4E">
      <w:pPr>
        <w:widowControl w:val="0"/>
        <w:numPr>
          <w:ilvl w:val="0"/>
          <w:numId w:val="44"/>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Interview (if possible) additional patients</w:t>
      </w:r>
    </w:p>
    <w:p w14:paraId="38EE3460"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General Impressions:</w:t>
      </w:r>
    </w:p>
    <w:p w14:paraId="38EE3461" w14:textId="77777777" w:rsidR="008F0277" w:rsidRDefault="00FF3E4E">
      <w:pPr>
        <w:widowControl w:val="0"/>
        <w:numPr>
          <w:ilvl w:val="0"/>
          <w:numId w:val="21"/>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 have Parkinson's in my life, but my life is not just Parkinson's" - a strong and accurate statement</w:t>
      </w:r>
    </w:p>
    <w:p w14:paraId="38EE3462" w14:textId="77777777" w:rsidR="008F0277" w:rsidRDefault="00FF3E4E">
      <w:pPr>
        <w:widowControl w:val="0"/>
        <w:numPr>
          <w:ilvl w:val="0"/>
          <w:numId w:val="2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At first, it was very difficult for us to identify which of the participants had Parkinson's</w:t>
      </w:r>
    </w:p>
    <w:p w14:paraId="38EE3463" w14:textId="77777777" w:rsidR="008F0277" w:rsidRDefault="00FF3E4E">
      <w:pPr>
        <w:widowControl w:val="0"/>
        <w:numPr>
          <w:ilvl w:val="0"/>
          <w:numId w:val="2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 were impressed (Rachel and Dana confirmed the impression) that there are more male patients than female patients.</w:t>
      </w:r>
    </w:p>
    <w:p w14:paraId="38EE3464" w14:textId="77777777" w:rsidR="008F0277" w:rsidRDefault="00FF3E4E">
      <w:pPr>
        <w:widowControl w:val="0"/>
        <w:numPr>
          <w:ilvl w:val="0"/>
          <w:numId w:val="2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is a disagreement</w:t>
      </w:r>
      <w:r>
        <w:rPr>
          <w:color w:val="70757A"/>
          <w:sz w:val="21"/>
          <w:szCs w:val="21"/>
          <w:highlight w:val="white"/>
        </w:rPr>
        <w:t xml:space="preserve"> </w:t>
      </w:r>
      <w:r>
        <w:rPr>
          <w:rFonts w:ascii="Times New Roman" w:eastAsia="Times New Roman" w:hAnsi="Times New Roman" w:cs="Times New Roman"/>
          <w:sz w:val="26"/>
          <w:szCs w:val="26"/>
        </w:rPr>
        <w:t>between what patients say and what others say about them.</w:t>
      </w:r>
    </w:p>
    <w:p w14:paraId="38EE3465" w14:textId="77777777" w:rsidR="008F0277" w:rsidRDefault="00FF3E4E">
      <w:pPr>
        <w:widowControl w:val="0"/>
        <w:numPr>
          <w:ilvl w:val="0"/>
          <w:numId w:val="2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disease is very individual, there are similar characteristics, but there is also a lot of variation.</w:t>
      </w:r>
    </w:p>
    <w:p w14:paraId="38EE3466" w14:textId="77777777" w:rsidR="008F0277" w:rsidRDefault="00FF3E4E">
      <w:pPr>
        <w:widowControl w:val="0"/>
        <w:numPr>
          <w:ilvl w:val="0"/>
          <w:numId w:val="21"/>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is a connection between the emotional state and the physical state.</w:t>
      </w:r>
    </w:p>
    <w:p w14:paraId="38EE3467"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Interview with Rachel </w:t>
      </w:r>
      <w:r>
        <w:rPr>
          <w:rFonts w:ascii="Times New Roman" w:eastAsia="Times New Roman" w:hAnsi="Times New Roman" w:cs="Times New Roman"/>
          <w:sz w:val="26"/>
          <w:szCs w:val="26"/>
        </w:rPr>
        <w:t>(physiotherapist)</w:t>
      </w:r>
      <w:r>
        <w:rPr>
          <w:rFonts w:ascii="Times New Roman" w:eastAsia="Times New Roman" w:hAnsi="Times New Roman" w:cs="Times New Roman"/>
          <w:b/>
          <w:sz w:val="26"/>
          <w:szCs w:val="26"/>
        </w:rPr>
        <w:t>:</w:t>
      </w:r>
    </w:p>
    <w:p w14:paraId="38EE3468" w14:textId="77777777" w:rsidR="008F0277" w:rsidRDefault="00FF3E4E">
      <w:pPr>
        <w:widowControl w:val="0"/>
        <w:numPr>
          <w:ilvl w:val="0"/>
          <w:numId w:val="29"/>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Currently, most patients do not remember everything that happened during the two weeks since the last visit, but only the things that happened in the last day or two.</w:t>
      </w:r>
    </w:p>
    <w:p w14:paraId="38EE3469" w14:textId="77777777" w:rsidR="008F0277" w:rsidRDefault="00FF3E4E">
      <w:pPr>
        <w:widowControl w:val="0"/>
        <w:numPr>
          <w:ilvl w:val="0"/>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Sees the importance of developing an app of this type.</w:t>
      </w:r>
    </w:p>
    <w:p w14:paraId="38EE346A" w14:textId="77777777" w:rsidR="008F0277" w:rsidRDefault="00FF3E4E">
      <w:pPr>
        <w:widowControl w:val="0"/>
        <w:numPr>
          <w:ilvl w:val="0"/>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Things that are important to her in the context of her work are:</w:t>
      </w:r>
    </w:p>
    <w:p w14:paraId="38EE346B" w14:textId="77777777" w:rsidR="008F0277" w:rsidRDefault="00FF3E4E">
      <w:pPr>
        <w:widowControl w:val="0"/>
        <w:numPr>
          <w:ilvl w:val="1"/>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Everything related to pain</w:t>
      </w:r>
    </w:p>
    <w:p w14:paraId="38EE346C"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Where does it hurt?</w:t>
      </w:r>
    </w:p>
    <w:p w14:paraId="38EE346D"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What is the level/intensity of the pain?</w:t>
      </w:r>
    </w:p>
    <w:p w14:paraId="38EE346E"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When does it hurt? Is it after treatment/exercise?</w:t>
      </w:r>
    </w:p>
    <w:p w14:paraId="38EE346F"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Is it due to a specific activity?</w:t>
      </w:r>
    </w:p>
    <w:p w14:paraId="38EE3470"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Has the pain improved/worsened over time?</w:t>
      </w:r>
    </w:p>
    <w:p w14:paraId="38EE3471" w14:textId="77777777" w:rsidR="008F0277" w:rsidRDefault="00FF3E4E">
      <w:pPr>
        <w:widowControl w:val="0"/>
        <w:numPr>
          <w:ilvl w:val="1"/>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Monitoring range of motion</w:t>
      </w:r>
    </w:p>
    <w:p w14:paraId="38EE3472"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Each patient has pain in a different place, so the questions are adapted to them specifically, a few examples:</w:t>
      </w:r>
    </w:p>
    <w:p w14:paraId="38EE3473" w14:textId="77777777" w:rsidR="008F0277" w:rsidRDefault="00FF3E4E">
      <w:pPr>
        <w:widowControl w:val="0"/>
        <w:numPr>
          <w:ilvl w:val="3"/>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Can they get in/out of a car? (when there is a knee problem)</w:t>
      </w:r>
    </w:p>
    <w:p w14:paraId="38EE3474" w14:textId="77777777" w:rsidR="008F0277" w:rsidRDefault="00FF3E4E">
      <w:pPr>
        <w:widowControl w:val="0"/>
        <w:numPr>
          <w:ilvl w:val="3"/>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Can they get dressed on their own? (when there is a problem with the shoulder)</w:t>
      </w:r>
    </w:p>
    <w:p w14:paraId="38EE3475" w14:textId="77777777" w:rsidR="008F0277" w:rsidRDefault="00FF3E4E">
      <w:pPr>
        <w:widowControl w:val="0"/>
        <w:numPr>
          <w:ilvl w:val="3"/>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Putting on shoes (when there is a problem with the feet)</w:t>
      </w:r>
    </w:p>
    <w:p w14:paraId="38EE3476" w14:textId="77777777" w:rsidR="008F0277" w:rsidRDefault="00FF3E4E">
      <w:pPr>
        <w:widowControl w:val="0"/>
        <w:numPr>
          <w:ilvl w:val="3"/>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Opening/closing a door</w:t>
      </w:r>
    </w:p>
    <w:p w14:paraId="38EE3477" w14:textId="77777777" w:rsidR="008F0277" w:rsidRDefault="00FF3E4E">
      <w:pPr>
        <w:widowControl w:val="0"/>
        <w:numPr>
          <w:ilvl w:val="3"/>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Opening/closing a bottle cap (when there is a problem with fine motor skills)</w:t>
      </w:r>
    </w:p>
    <w:p w14:paraId="38EE3478" w14:textId="77777777" w:rsidR="008F0277" w:rsidRDefault="00FF3E4E">
      <w:pPr>
        <w:widowControl w:val="0"/>
        <w:numPr>
          <w:ilvl w:val="1"/>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She said that it is possible to prepare a collection of questions for each part of the body</w:t>
      </w:r>
    </w:p>
    <w:p w14:paraId="38EE3479" w14:textId="77777777" w:rsidR="008F0277" w:rsidRDefault="00FF3E4E">
      <w:pPr>
        <w:widowControl w:val="0"/>
        <w:numPr>
          <w:ilvl w:val="1"/>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difficult to treat people when they are "off", because the body becomes rigid, so your requirement from the system is:</w:t>
      </w:r>
    </w:p>
    <w:p w14:paraId="38EE347A"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will remind you to take your medication.</w:t>
      </w:r>
    </w:p>
    <w:p w14:paraId="38EE347B"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will make sure the medication is taken.</w:t>
      </w:r>
    </w:p>
    <w:p w14:paraId="38EE347C"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will make sure the medication is taken at the right time (it takes about half an hour for the pill to start working).</w:t>
      </w:r>
    </w:p>
    <w:p w14:paraId="38EE347D" w14:textId="77777777" w:rsidR="008F0277" w:rsidRDefault="00FF3E4E">
      <w:pPr>
        <w:widowControl w:val="0"/>
        <w:numPr>
          <w:ilvl w:val="2"/>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Certain foods affect the absorption of the medication =&gt; the app will remind you not to eat foods that affect the absorption of the medication.</w:t>
      </w:r>
    </w:p>
    <w:p w14:paraId="38EE347E" w14:textId="77777777" w:rsidR="008F0277" w:rsidRDefault="00FF3E4E">
      <w:pPr>
        <w:widowControl w:val="0"/>
        <w:numPr>
          <w:ilvl w:val="2"/>
          <w:numId w:val="29"/>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will display all relevant information that occurred in the time interval between the previous meeting and today (first,  because they don't remember everything, second - because sometimes they are "off" and can't talk, so the app will do it for them)</w:t>
      </w:r>
    </w:p>
    <w:p w14:paraId="38EE347F"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Interview with Aaron (76-year-old denier):</w:t>
      </w:r>
    </w:p>
    <w:p w14:paraId="38EE3480" w14:textId="77777777" w:rsidR="008F0277" w:rsidRDefault="00FF3E4E">
      <w:pPr>
        <w:widowControl w:val="0"/>
        <w:numPr>
          <w:ilvl w:val="0"/>
          <w:numId w:val="9"/>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Diagnosed two and a half years ago.</w:t>
      </w:r>
    </w:p>
    <w:p w14:paraId="38EE3481" w14:textId="77777777" w:rsidR="008F0277" w:rsidRDefault="00FF3E4E">
      <w:pPr>
        <w:widowControl w:val="0"/>
        <w:numPr>
          <w:ilvl w:val="0"/>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an "earlier" stage of the disease:</w:t>
      </w:r>
    </w:p>
    <w:p w14:paraId="38EE3482"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Takes half a pill 3 times a day.</w:t>
      </w:r>
    </w:p>
    <w:p w14:paraId="38EE3483"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Has a regular schedule for taking medication.</w:t>
      </w:r>
    </w:p>
    <w:p w14:paraId="38EE3484"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Uses a phone alarm to remind him when to take the pill.</w:t>
      </w:r>
    </w:p>
    <w:p w14:paraId="38EE3485"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Does not feel the "on/off".</w:t>
      </w:r>
    </w:p>
    <w:p w14:paraId="38EE3486"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 special problems with food/sleep.</w:t>
      </w:r>
    </w:p>
    <w:p w14:paraId="38EE3487"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Mainly suffers from lower and upper back pain (the doctor says it is related to Parkinson's and this is how they actually found out about the disease).</w:t>
      </w:r>
    </w:p>
    <w:p w14:paraId="38EE3488"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When working in the garden (when the body is in motion) - then it hurts less, when standing - it hurts more =&gt; the app will remind you to do a certain (physical) activity.</w:t>
      </w:r>
    </w:p>
    <w:p w14:paraId="38EE3489" w14:textId="77777777" w:rsidR="008F0277" w:rsidRDefault="00FF3E4E">
      <w:pPr>
        <w:widowControl w:val="0"/>
        <w:numPr>
          <w:ilvl w:val="1"/>
          <w:numId w:val="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Can't write.</w:t>
      </w:r>
    </w:p>
    <w:p w14:paraId="38EE348A" w14:textId="77777777" w:rsidR="008F0277" w:rsidRDefault="00FF3E4E">
      <w:pPr>
        <w:widowControl w:val="0"/>
        <w:numPr>
          <w:ilvl w:val="1"/>
          <w:numId w:val="9"/>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Says he doesn't need the app.</w:t>
      </w:r>
    </w:p>
    <w:p w14:paraId="38EE348B"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Interview with Guy (52):</w:t>
      </w:r>
    </w:p>
    <w:p w14:paraId="38EE348C" w14:textId="77777777" w:rsidR="008F0277" w:rsidRDefault="00FF3E4E">
      <w:pPr>
        <w:widowControl w:val="0"/>
        <w:numPr>
          <w:ilvl w:val="0"/>
          <w:numId w:val="11"/>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Diagnosed at the age of 33 (19 years ago)</w:t>
      </w:r>
    </w:p>
    <w:p w14:paraId="38EE348D" w14:textId="77777777" w:rsidR="008F0277" w:rsidRDefault="00FF3E4E">
      <w:pPr>
        <w:widowControl w:val="0"/>
        <w:numPr>
          <w:ilvl w:val="0"/>
          <w:numId w:val="1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Had DBS surgery (implantation of electrodes in the brain), since then he has replaced the pacemaker battery twice (every 4 years)</w:t>
      </w:r>
    </w:p>
    <w:p w14:paraId="38EE348E" w14:textId="77777777" w:rsidR="008F0277" w:rsidRDefault="00FF3E4E">
      <w:pPr>
        <w:widowControl w:val="0"/>
        <w:numPr>
          <w:ilvl w:val="1"/>
          <w:numId w:val="1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Has a remote control to operate the pacemaker.</w:t>
      </w:r>
    </w:p>
    <w:p w14:paraId="38EE348F" w14:textId="77777777" w:rsidR="008F0277" w:rsidRDefault="00FF3E4E">
      <w:pPr>
        <w:widowControl w:val="0"/>
        <w:numPr>
          <w:ilvl w:val="1"/>
          <w:numId w:val="1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Goes to a neurologist every six months to calibrate the pacemaker.</w:t>
      </w:r>
    </w:p>
    <w:p w14:paraId="38EE3490" w14:textId="77777777" w:rsidR="008F0277" w:rsidRDefault="00FF3E4E">
      <w:pPr>
        <w:widowControl w:val="0"/>
        <w:numPr>
          <w:ilvl w:val="1"/>
          <w:numId w:val="1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Since the pacemaker implant, he has felt a "world of difference".</w:t>
      </w:r>
    </w:p>
    <w:p w14:paraId="38EE3491" w14:textId="77777777" w:rsidR="008F0277" w:rsidRDefault="00FF3E4E">
      <w:pPr>
        <w:widowControl w:val="0"/>
        <w:numPr>
          <w:ilvl w:val="1"/>
          <w:numId w:val="1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Before the surgery he was at a fairly high level, after the surgery - in a stable condition.</w:t>
      </w:r>
    </w:p>
    <w:p w14:paraId="38EE3492" w14:textId="77777777" w:rsidR="008F0277" w:rsidRDefault="00FF3E4E">
      <w:pPr>
        <w:widowControl w:val="0"/>
        <w:numPr>
          <w:ilvl w:val="0"/>
          <w:numId w:val="11"/>
        </w:numPr>
        <w:spacing w:line="240" w:lineRule="auto"/>
        <w:jc w:val="both"/>
      </w:pPr>
      <w:r>
        <w:rPr>
          <w:rFonts w:ascii="Times New Roman" w:eastAsia="Times New Roman" w:hAnsi="Times New Roman" w:cs="Times New Roman"/>
          <w:sz w:val="26"/>
          <w:szCs w:val="26"/>
        </w:rPr>
        <w:t>Takes medication two to three times a day, depending on his activity level (calls this complementary treatment)</w:t>
      </w:r>
    </w:p>
    <w:p w14:paraId="38EE3493" w14:textId="77777777" w:rsidR="008F0277" w:rsidRDefault="00FF3E4E">
      <w:pPr>
        <w:widowControl w:val="0"/>
        <w:numPr>
          <w:ilvl w:val="0"/>
          <w:numId w:val="11"/>
        </w:numPr>
        <w:spacing w:line="240" w:lineRule="auto"/>
        <w:jc w:val="both"/>
      </w:pPr>
      <w:r>
        <w:rPr>
          <w:rFonts w:ascii="Times New Roman" w:eastAsia="Times New Roman" w:hAnsi="Times New Roman" w:cs="Times New Roman"/>
          <w:sz w:val="26"/>
          <w:szCs w:val="26"/>
        </w:rPr>
        <w:t>Exercises: cycling and table tennis twice a week.</w:t>
      </w:r>
    </w:p>
    <w:p w14:paraId="38EE3494" w14:textId="77777777" w:rsidR="008F0277" w:rsidRDefault="00FF3E4E">
      <w:pPr>
        <w:widowControl w:val="0"/>
        <w:numPr>
          <w:ilvl w:val="0"/>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Takes medication when he feels he needs it, not according to the doctor's instructions (7 AM, noon).</w:t>
      </w:r>
    </w:p>
    <w:p w14:paraId="38EE3495" w14:textId="77777777" w:rsidR="008F0277" w:rsidRDefault="00FF3E4E">
      <w:pPr>
        <w:widowControl w:val="0"/>
        <w:numPr>
          <w:ilvl w:val="0"/>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takes about half an hour for the medication to start working.</w:t>
      </w:r>
    </w:p>
    <w:p w14:paraId="38EE3496" w14:textId="77777777" w:rsidR="008F0277" w:rsidRDefault="00FF3E4E">
      <w:pPr>
        <w:widowControl w:val="0"/>
        <w:numPr>
          <w:ilvl w:val="0"/>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Food affects the absorption of medication:</w:t>
      </w:r>
    </w:p>
    <w:p w14:paraId="38EE3497" w14:textId="77777777" w:rsidR="008F0277" w:rsidRDefault="00FF3E4E">
      <w:pPr>
        <w:widowControl w:val="0"/>
        <w:numPr>
          <w:ilvl w:val="1"/>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wrong combination of medication and food can put him into an "off" state.</w:t>
      </w:r>
    </w:p>
    <w:p w14:paraId="38EE3498" w14:textId="77777777" w:rsidR="008F0277" w:rsidRDefault="00FF3E4E">
      <w:pPr>
        <w:widowControl w:val="0"/>
        <w:numPr>
          <w:ilvl w:val="1"/>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Medication taken after a heavy protein meal (steak) is less effective.</w:t>
      </w:r>
    </w:p>
    <w:p w14:paraId="38EE3499" w14:textId="77777777" w:rsidR="008F0277" w:rsidRDefault="00FF3E4E">
      <w:pPr>
        <w:widowControl w:val="0"/>
        <w:numPr>
          <w:ilvl w:val="0"/>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Link between medication and physical activity:</w:t>
      </w:r>
    </w:p>
    <w:p w14:paraId="38EE349A" w14:textId="77777777" w:rsidR="008F0277" w:rsidRDefault="00FF3E4E">
      <w:pPr>
        <w:widowControl w:val="0"/>
        <w:numPr>
          <w:ilvl w:val="1"/>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If he exercises, he needs medication a third time.</w:t>
      </w:r>
    </w:p>
    <w:p w14:paraId="38EE349B" w14:textId="77777777" w:rsidR="008F0277" w:rsidRDefault="00FF3E4E">
      <w:pPr>
        <w:widowControl w:val="0"/>
        <w:numPr>
          <w:ilvl w:val="1"/>
          <w:numId w:val="4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Running requires a lot of dopamine, so he takes 2 pills in the morning.</w:t>
      </w:r>
    </w:p>
    <w:p w14:paraId="38EE349C" w14:textId="77777777" w:rsidR="008F0277" w:rsidRDefault="00FF3E4E">
      <w:pPr>
        <w:widowControl w:val="0"/>
        <w:numPr>
          <w:ilvl w:val="0"/>
          <w:numId w:val="18"/>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Walking on uneven surfaces is more comfortable (there are places to rest his foot on tiles).</w:t>
      </w:r>
    </w:p>
    <w:p w14:paraId="38EE349D" w14:textId="77777777" w:rsidR="008F0277" w:rsidRDefault="00FF3E4E">
      <w:pPr>
        <w:widowControl w:val="0"/>
        <w:numPr>
          <w:ilvl w:val="0"/>
          <w:numId w:val="18"/>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easier to walk behind a woman with heels (he hears the noise and knows where to put his foot).</w:t>
      </w:r>
    </w:p>
    <w:p w14:paraId="38EE349E" w14:textId="77777777" w:rsidR="008F0277" w:rsidRDefault="00FF3E4E">
      <w:pPr>
        <w:widowControl w:val="0"/>
        <w:numPr>
          <w:ilvl w:val="0"/>
          <w:numId w:val="18"/>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harder to walk on a smooth surface.</w:t>
      </w:r>
    </w:p>
    <w:p w14:paraId="38EE349F" w14:textId="77777777" w:rsidR="008F0277" w:rsidRDefault="00FF3E4E">
      <w:pPr>
        <w:widowControl w:val="0"/>
        <w:numPr>
          <w:ilvl w:val="0"/>
          <w:numId w:val="18"/>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"Off" state for him: the head wants to </w:t>
      </w:r>
      <w:proofErr w:type="gramStart"/>
      <w:r>
        <w:rPr>
          <w:rFonts w:ascii="Times New Roman" w:eastAsia="Times New Roman" w:hAnsi="Times New Roman" w:cs="Times New Roman"/>
          <w:sz w:val="26"/>
          <w:szCs w:val="26"/>
        </w:rPr>
        <w:t>walk</w:t>
      </w:r>
      <w:proofErr w:type="gramEnd"/>
      <w:r>
        <w:rPr>
          <w:rFonts w:ascii="Times New Roman" w:eastAsia="Times New Roman" w:hAnsi="Times New Roman" w:cs="Times New Roman"/>
          <w:sz w:val="26"/>
          <w:szCs w:val="26"/>
        </w:rPr>
        <w:t xml:space="preserve"> and the body doesn't allow it, a state of constant imbalance.</w:t>
      </w:r>
    </w:p>
    <w:p w14:paraId="38EE34A0" w14:textId="77777777" w:rsidR="008F0277" w:rsidRDefault="00FF3E4E">
      <w:pPr>
        <w:widowControl w:val="0"/>
        <w:numPr>
          <w:ilvl w:val="0"/>
          <w:numId w:val="7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this state, it is easier for him to run, so that's what he does.</w:t>
      </w:r>
    </w:p>
    <w:p w14:paraId="38EE34A1" w14:textId="77777777" w:rsidR="008F0277" w:rsidRDefault="00FF3E4E">
      <w:pPr>
        <w:widowControl w:val="0"/>
        <w:numPr>
          <w:ilvl w:val="0"/>
          <w:numId w:val="7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Uses WhatsApp less because typing is more difficult.</w:t>
      </w:r>
    </w:p>
    <w:p w14:paraId="38EE34A2" w14:textId="77777777" w:rsidR="008F0277" w:rsidRDefault="00FF3E4E">
      <w:pPr>
        <w:widowControl w:val="0"/>
        <w:numPr>
          <w:ilvl w:val="0"/>
          <w:numId w:val="7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Knows how to plan his day on his own, so doesn't need an app to manage him.</w:t>
      </w:r>
    </w:p>
    <w:p w14:paraId="38EE34A3" w14:textId="77777777" w:rsidR="008F0277" w:rsidRDefault="00FF3E4E">
      <w:pPr>
        <w:widowControl w:val="0"/>
        <w:numPr>
          <w:ilvl w:val="0"/>
          <w:numId w:val="7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Plays brain-challenging games on his phone/computer, strategy games </w:t>
      </w:r>
      <w:proofErr w:type="gramStart"/>
      <w:r>
        <w:rPr>
          <w:rFonts w:ascii="Times New Roman" w:eastAsia="Times New Roman" w:hAnsi="Times New Roman" w:cs="Times New Roman"/>
          <w:sz w:val="26"/>
          <w:szCs w:val="26"/>
        </w:rPr>
        <w:t>not speed</w:t>
      </w:r>
      <w:proofErr w:type="gramEnd"/>
      <w:r>
        <w:rPr>
          <w:rFonts w:ascii="Times New Roman" w:eastAsia="Times New Roman" w:hAnsi="Times New Roman" w:cs="Times New Roman"/>
          <w:sz w:val="26"/>
          <w:szCs w:val="26"/>
        </w:rPr>
        <w:t xml:space="preserve"> games (example: Catan).</w:t>
      </w:r>
    </w:p>
    <w:p w14:paraId="38EE34A4" w14:textId="77777777" w:rsidR="008F0277" w:rsidRDefault="00FF3E4E">
      <w:pPr>
        <w:widowControl w:val="0"/>
        <w:numPr>
          <w:ilvl w:val="0"/>
          <w:numId w:val="74"/>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Tried different apps in the past (e.g. mon4t</w:t>
      </w:r>
      <w:proofErr w:type="gramStart"/>
      <w:r>
        <w:rPr>
          <w:rFonts w:ascii="Times New Roman" w:eastAsia="Times New Roman" w:hAnsi="Times New Roman" w:cs="Times New Roman"/>
          <w:sz w:val="26"/>
          <w:szCs w:val="26"/>
        </w:rPr>
        <w:t>), but</w:t>
      </w:r>
      <w:proofErr w:type="gramEnd"/>
      <w:r>
        <w:rPr>
          <w:rFonts w:ascii="Times New Roman" w:eastAsia="Times New Roman" w:hAnsi="Times New Roman" w:cs="Times New Roman"/>
          <w:sz w:val="26"/>
          <w:szCs w:val="26"/>
        </w:rPr>
        <w:t xml:space="preserve"> hasn't found a good one yet.</w:t>
      </w:r>
    </w:p>
    <w:p w14:paraId="38EE34A5" w14:textId="77777777" w:rsidR="008F0277" w:rsidRDefault="00FF3E4E">
      <w:pPr>
        <w:widowControl w:val="0"/>
        <w:spacing w:before="240" w:after="240" w:line="240" w:lineRule="auto"/>
        <w:jc w:val="both"/>
        <w:rPr>
          <w:rFonts w:ascii="Times New Roman" w:eastAsia="Times New Roman" w:hAnsi="Times New Roman" w:cs="Times New Roman"/>
          <w:b/>
          <w:sz w:val="34"/>
          <w:szCs w:val="34"/>
          <w:u w:val="single"/>
        </w:rPr>
      </w:pPr>
      <w:r>
        <w:rPr>
          <w:rFonts w:ascii="Times New Roman" w:eastAsia="Times New Roman" w:hAnsi="Times New Roman" w:cs="Times New Roman"/>
          <w:b/>
          <w:sz w:val="26"/>
          <w:szCs w:val="26"/>
          <w:u w:val="single"/>
        </w:rPr>
        <w:t>Guy's requirements for the system:</w:t>
      </w:r>
    </w:p>
    <w:p w14:paraId="38EE34A6" w14:textId="77777777" w:rsidR="008F0277" w:rsidRDefault="00FF3E4E">
      <w:pPr>
        <w:widowControl w:val="0"/>
        <w:numPr>
          <w:ilvl w:val="0"/>
          <w:numId w:val="19"/>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must run in the background at all times.</w:t>
      </w:r>
    </w:p>
    <w:p w14:paraId="38EE34A7" w14:textId="77777777" w:rsidR="008F0277" w:rsidRDefault="00FF3E4E">
      <w:pPr>
        <w:widowControl w:val="0"/>
        <w:numPr>
          <w:ilvl w:val="0"/>
          <w:numId w:val="1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must automatically collect data (metrics, etc.).</w:t>
      </w:r>
    </w:p>
    <w:p w14:paraId="38EE34A8" w14:textId="77777777" w:rsidR="008F0277" w:rsidRDefault="00FF3E4E">
      <w:pPr>
        <w:widowControl w:val="0"/>
        <w:numPr>
          <w:ilvl w:val="0"/>
          <w:numId w:val="1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lower number of phone calls indicates a lower mood, so the phone can easily </w:t>
      </w:r>
      <w:r>
        <w:rPr>
          <w:rFonts w:ascii="Times New Roman" w:eastAsia="Times New Roman" w:hAnsi="Times New Roman" w:cs="Times New Roman"/>
          <w:sz w:val="26"/>
          <w:szCs w:val="26"/>
        </w:rPr>
        <w:lastRenderedPageBreak/>
        <w:t>detect such a state.</w:t>
      </w:r>
    </w:p>
    <w:p w14:paraId="38EE34A9" w14:textId="77777777" w:rsidR="008F0277" w:rsidRDefault="00FF3E4E">
      <w:pPr>
        <w:widowControl w:val="0"/>
        <w:numPr>
          <w:ilvl w:val="0"/>
          <w:numId w:val="1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If it is a separate app, the user will not open it =&gt; the user wants the app to be part of something that already exists.</w:t>
      </w:r>
    </w:p>
    <w:p w14:paraId="38EE34AA" w14:textId="77777777" w:rsidR="008F0277" w:rsidRDefault="00FF3E4E">
      <w:pPr>
        <w:widowControl w:val="0"/>
        <w:numPr>
          <w:ilvl w:val="0"/>
          <w:numId w:val="1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will be integrated into daily use.</w:t>
      </w:r>
    </w:p>
    <w:p w14:paraId="38EE34AB" w14:textId="77777777" w:rsidR="008F0277" w:rsidRDefault="00FF3E4E">
      <w:pPr>
        <w:widowControl w:val="0"/>
        <w:numPr>
          <w:ilvl w:val="0"/>
          <w:numId w:val="1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will work for the user, not the other way around.</w:t>
      </w:r>
    </w:p>
    <w:p w14:paraId="38EE34AC" w14:textId="77777777" w:rsidR="008F0277" w:rsidRDefault="00FF3E4E">
      <w:pPr>
        <w:widowControl w:val="0"/>
        <w:numPr>
          <w:ilvl w:val="0"/>
          <w:numId w:val="19"/>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Target a wide audience (what works for one person may not work for another).</w:t>
      </w:r>
    </w:p>
    <w:p w14:paraId="38EE34AD"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Potential stakeholders in the system:</w:t>
      </w:r>
    </w:p>
    <w:p w14:paraId="38EE34AE" w14:textId="77777777" w:rsidR="008F0277" w:rsidRDefault="00FF3E4E">
      <w:pPr>
        <w:widowControl w:val="0"/>
        <w:numPr>
          <w:ilvl w:val="0"/>
          <w:numId w:val="45"/>
        </w:num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Attending physician (Dr. Ilana Shlesinger from Rambam) =&gt; consider contacting her.</w:t>
      </w:r>
    </w:p>
    <w:p w14:paraId="38EE34AF" w14:textId="77777777" w:rsidR="008F0277" w:rsidRDefault="00FF3E4E">
      <w:pPr>
        <w:pStyle w:val="Heading2"/>
        <w:keepNext w:val="0"/>
        <w:keepLines w:val="0"/>
        <w:widowControl w:val="0"/>
        <w:spacing w:after="80" w:line="240" w:lineRule="auto"/>
        <w:ind w:left="720" w:hanging="360"/>
        <w:jc w:val="both"/>
        <w:rPr>
          <w:rFonts w:ascii="Times New Roman" w:eastAsia="Times New Roman" w:hAnsi="Times New Roman" w:cs="Times New Roman"/>
          <w:b/>
          <w:sz w:val="34"/>
          <w:szCs w:val="34"/>
        </w:rPr>
      </w:pPr>
      <w:bookmarkStart w:id="4" w:name="_heading=h.2et92p0" w:colFirst="0" w:colLast="0"/>
      <w:bookmarkEnd w:id="4"/>
      <w:r>
        <w:rPr>
          <w:rFonts w:ascii="Times New Roman" w:eastAsia="Times New Roman" w:hAnsi="Times New Roman" w:cs="Times New Roman"/>
          <w:b/>
          <w:sz w:val="26"/>
          <w:szCs w:val="26"/>
        </w:rPr>
        <w:t>Potential neurologist's Requirements:</w:t>
      </w:r>
    </w:p>
    <w:p w14:paraId="38EE34B0" w14:textId="77777777" w:rsidR="008F0277" w:rsidRDefault="00FF3E4E">
      <w:pPr>
        <w:widowControl w:val="0"/>
        <w:numPr>
          <w:ilvl w:val="0"/>
          <w:numId w:val="31"/>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Number of falls</w:t>
      </w:r>
    </w:p>
    <w:p w14:paraId="38EE34B1" w14:textId="77777777" w:rsidR="008F0277" w:rsidRDefault="00FF3E4E">
      <w:pPr>
        <w:widowControl w:val="0"/>
        <w:numPr>
          <w:ilvl w:val="0"/>
          <w:numId w:val="3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General feeling</w:t>
      </w:r>
    </w:p>
    <w:p w14:paraId="38EE34B2" w14:textId="77777777" w:rsidR="008F0277" w:rsidRDefault="00FF3E4E">
      <w:pPr>
        <w:widowControl w:val="0"/>
        <w:numPr>
          <w:ilvl w:val="0"/>
          <w:numId w:val="3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Constipation</w:t>
      </w:r>
    </w:p>
    <w:p w14:paraId="38EE34B3" w14:textId="77777777" w:rsidR="008F0277" w:rsidRDefault="00FF3E4E">
      <w:pPr>
        <w:widowControl w:val="0"/>
        <w:numPr>
          <w:ilvl w:val="0"/>
          <w:numId w:val="3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Motor skills</w:t>
      </w:r>
    </w:p>
    <w:p w14:paraId="38EE34B4" w14:textId="77777777" w:rsidR="008F0277" w:rsidRDefault="00FF3E4E">
      <w:pPr>
        <w:widowControl w:val="0"/>
        <w:numPr>
          <w:ilvl w:val="0"/>
          <w:numId w:val="3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Writing (handwriting becomes smaller)</w:t>
      </w:r>
    </w:p>
    <w:p w14:paraId="38EE34B5" w14:textId="77777777" w:rsidR="008F0277" w:rsidRDefault="00FF3E4E">
      <w:pPr>
        <w:widowControl w:val="0"/>
        <w:numPr>
          <w:ilvl w:val="0"/>
          <w:numId w:val="31"/>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Information throughout the entire period, not just from what is remembered from the last two days.</w:t>
      </w:r>
    </w:p>
    <w:p w14:paraId="38EE34B6" w14:textId="77777777" w:rsidR="008F0277" w:rsidRDefault="00FF3E4E">
      <w:pPr>
        <w:pStyle w:val="Heading2"/>
        <w:keepNext w:val="0"/>
        <w:keepLines w:val="0"/>
        <w:widowControl w:val="0"/>
        <w:spacing w:after="80" w:line="240" w:lineRule="auto"/>
        <w:jc w:val="both"/>
        <w:rPr>
          <w:rFonts w:ascii="Times New Roman" w:eastAsia="Times New Roman" w:hAnsi="Times New Roman" w:cs="Times New Roman"/>
          <w:b/>
          <w:sz w:val="34"/>
          <w:szCs w:val="34"/>
        </w:rPr>
      </w:pPr>
      <w:bookmarkStart w:id="5" w:name="_heading=h.tyjcwt" w:colFirst="0" w:colLast="0"/>
      <w:bookmarkEnd w:id="5"/>
      <w:r>
        <w:rPr>
          <w:rFonts w:ascii="Times New Roman" w:eastAsia="Times New Roman" w:hAnsi="Times New Roman" w:cs="Times New Roman"/>
          <w:b/>
          <w:sz w:val="26"/>
          <w:szCs w:val="26"/>
        </w:rPr>
        <w:t>Interview with Shimi (Table Tennis Coach)</w:t>
      </w:r>
    </w:p>
    <w:p w14:paraId="38EE34B7"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Background:</w:t>
      </w:r>
    </w:p>
    <w:p w14:paraId="38EE34B8" w14:textId="77777777" w:rsidR="008F0277" w:rsidRDefault="00FF3E4E">
      <w:pPr>
        <w:widowControl w:val="0"/>
        <w:numPr>
          <w:ilvl w:val="0"/>
          <w:numId w:val="73"/>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Age: 45</w:t>
      </w:r>
    </w:p>
    <w:p w14:paraId="38EE34B9" w14:textId="77777777" w:rsidR="008F0277" w:rsidRDefault="00FF3E4E">
      <w:pPr>
        <w:widowControl w:val="0"/>
        <w:numPr>
          <w:ilvl w:val="0"/>
          <w:numId w:val="7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Coaching experience: Since the age of 16</w:t>
      </w:r>
    </w:p>
    <w:p w14:paraId="38EE34BA" w14:textId="77777777" w:rsidR="008F0277" w:rsidRDefault="00FF3E4E">
      <w:pPr>
        <w:widowControl w:val="0"/>
        <w:numPr>
          <w:ilvl w:val="0"/>
          <w:numId w:val="73"/>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Coaching adults and Parkinson's patients for nearly 4 years</w:t>
      </w:r>
    </w:p>
    <w:p w14:paraId="38EE34BB"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About Table Tennis and Parkinson's:</w:t>
      </w:r>
    </w:p>
    <w:p w14:paraId="38EE34BC" w14:textId="77777777" w:rsidR="008F0277" w:rsidRDefault="00FF3E4E">
      <w:pPr>
        <w:widowControl w:val="0"/>
        <w:numPr>
          <w:ilvl w:val="0"/>
          <w:numId w:val="1"/>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Table tennis is a very fast and asymmetrical sport that requires high-level coordination.</w:t>
      </w:r>
    </w:p>
    <w:p w14:paraId="38EE34BD" w14:textId="77777777" w:rsidR="008F0277" w:rsidRDefault="00FF3E4E">
      <w:pPr>
        <w:widowControl w:val="0"/>
        <w:numPr>
          <w:ilvl w:val="0"/>
          <w:numId w:val="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Shimi was initially hesitant to coach adults and Parkinson's patients because he didn't think table tennis was suitable for them. However, he now sees it as a mission and a real contribution.</w:t>
      </w:r>
    </w:p>
    <w:p w14:paraId="38EE34BE" w14:textId="77777777" w:rsidR="008F0277" w:rsidRDefault="00FF3E4E">
      <w:pPr>
        <w:widowControl w:val="0"/>
        <w:numPr>
          <w:ilvl w:val="0"/>
          <w:numId w:val="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feels that he is constantly learning from his students.</w:t>
      </w:r>
    </w:p>
    <w:p w14:paraId="38EE34BF" w14:textId="77777777" w:rsidR="008F0277" w:rsidRDefault="00FF3E4E">
      <w:pPr>
        <w:widowControl w:val="0"/>
        <w:numPr>
          <w:ilvl w:val="0"/>
          <w:numId w:val="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finds great satisfaction in his work, in being able to push them outside their comfort zones, and in seeing their improvement.</w:t>
      </w:r>
    </w:p>
    <w:p w14:paraId="38EE34C0" w14:textId="77777777" w:rsidR="008F0277" w:rsidRDefault="00FF3E4E">
      <w:pPr>
        <w:widowControl w:val="0"/>
        <w:numPr>
          <w:ilvl w:val="0"/>
          <w:numId w:val="1"/>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can now identify a patient's Parkinson's condition based on their movements and the way they hold the racket.</w:t>
      </w:r>
    </w:p>
    <w:p w14:paraId="38EE34C1"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Key Points about Parkinson's:</w:t>
      </w:r>
    </w:p>
    <w:p w14:paraId="38EE34C2" w14:textId="77777777" w:rsidR="008F0277" w:rsidRDefault="00FF3E4E">
      <w:pPr>
        <w:widowControl w:val="0"/>
        <w:numPr>
          <w:ilvl w:val="0"/>
          <w:numId w:val="14"/>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The most important thing is to not let others know you have it.</w:t>
      </w:r>
    </w:p>
    <w:p w14:paraId="38EE34C3" w14:textId="77777777" w:rsidR="008F0277" w:rsidRDefault="00FF3E4E">
      <w:pPr>
        <w:widowControl w:val="0"/>
        <w:numPr>
          <w:ilvl w:val="0"/>
          <w:numId w:val="1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Each patient experiences the disease differently.</w:t>
      </w:r>
    </w:p>
    <w:p w14:paraId="38EE34C4" w14:textId="77777777" w:rsidR="008F0277" w:rsidRDefault="00FF3E4E">
      <w:pPr>
        <w:widowControl w:val="0"/>
        <w:numPr>
          <w:ilvl w:val="0"/>
          <w:numId w:val="1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Shimi's opinion, patients are good at managing their time, but they don't always do so.</w:t>
      </w:r>
    </w:p>
    <w:p w14:paraId="38EE34C5" w14:textId="77777777" w:rsidR="008F0277" w:rsidRDefault="00FF3E4E">
      <w:pPr>
        <w:widowControl w:val="0"/>
        <w:numPr>
          <w:ilvl w:val="0"/>
          <w:numId w:val="14"/>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important for patients not to feel pain.</w:t>
      </w:r>
    </w:p>
    <w:p w14:paraId="38EE34C6"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Requirements for the App:</w:t>
      </w:r>
    </w:p>
    <w:p w14:paraId="38EE34C7" w14:textId="77777777" w:rsidR="008F0277" w:rsidRDefault="00FF3E4E">
      <w:pPr>
        <w:widowControl w:val="0"/>
        <w:numPr>
          <w:ilvl w:val="0"/>
          <w:numId w:val="5"/>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Reminders</w:t>
      </w:r>
    </w:p>
    <w:p w14:paraId="38EE34C8"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entry assistance or automatic data recording (Michael likes to record data, but sometimes he is too tired to do so)</w:t>
      </w:r>
    </w:p>
    <w:p w14:paraId="38EE34C9"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Maintaining a routine (when there is no routine, "off" periods are longer and training sessions are shorter)</w:t>
      </w:r>
    </w:p>
    <w:p w14:paraId="38EE34CA"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Providing information on:</w:t>
      </w:r>
    </w:p>
    <w:p w14:paraId="38EE34CB" w14:textId="77777777" w:rsidR="008F0277" w:rsidRDefault="00FF3E4E">
      <w:pPr>
        <w:widowControl w:val="0"/>
        <w:numPr>
          <w:ilvl w:val="1"/>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Parkinson's level (e.g., if Parkinson's level is 7, training can be extended to 9)</w:t>
      </w:r>
    </w:p>
    <w:p w14:paraId="38EE34CC" w14:textId="77777777" w:rsidR="008F0277" w:rsidRDefault="00FF3E4E">
      <w:pPr>
        <w:widowControl w:val="0"/>
        <w:numPr>
          <w:ilvl w:val="1"/>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Physical ability level</w:t>
      </w:r>
    </w:p>
    <w:p w14:paraId="38EE34CD" w14:textId="77777777" w:rsidR="008F0277" w:rsidRDefault="00FF3E4E">
      <w:pPr>
        <w:widowControl w:val="0"/>
        <w:numPr>
          <w:ilvl w:val="1"/>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information should be available before training to allow for better training planning</w:t>
      </w:r>
    </w:p>
    <w:p w14:paraId="38EE34CE"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Food intake alerts to prevent patients from eating foods that are not good for them (which can disrupt their routine)</w:t>
      </w:r>
    </w:p>
    <w:p w14:paraId="38EE34CF"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Ability to learn and adapt to the user's needs</w:t>
      </w:r>
    </w:p>
    <w:p w14:paraId="38EE34D0"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app doesn't need/can activate the user (wouldn't use it if it did)</w:t>
      </w:r>
    </w:p>
    <w:p w14:paraId="38EE34D1"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Long-term data storage</w:t>
      </w:r>
    </w:p>
    <w:p w14:paraId="38EE34D2" w14:textId="77777777" w:rsidR="008F0277" w:rsidRDefault="00FF3E4E">
      <w:pPr>
        <w:widowControl w:val="0"/>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Ability to compare data between different periods</w:t>
      </w:r>
    </w:p>
    <w:p w14:paraId="38EE34D3" w14:textId="77777777" w:rsidR="008F0277" w:rsidRDefault="00FF3E4E">
      <w:pPr>
        <w:widowControl w:val="0"/>
        <w:numPr>
          <w:ilvl w:val="0"/>
          <w:numId w:val="5"/>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Visualization of improvement (which metric improved and how)</w:t>
      </w:r>
    </w:p>
    <w:p w14:paraId="38EE34D4"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Additional Information about Michael:</w:t>
      </w:r>
    </w:p>
    <w:p w14:paraId="38EE34D5" w14:textId="77777777" w:rsidR="008F0277" w:rsidRDefault="00FF3E4E">
      <w:pPr>
        <w:widowControl w:val="0"/>
        <w:numPr>
          <w:ilvl w:val="0"/>
          <w:numId w:val="33"/>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experiences highs before significant events and lows after them.</w:t>
      </w:r>
    </w:p>
    <w:p w14:paraId="38EE34D6" w14:textId="77777777" w:rsidR="008F0277" w:rsidRDefault="00FF3E4E">
      <w:pPr>
        <w:widowControl w:val="0"/>
        <w:numPr>
          <w:ilvl w:val="0"/>
          <w:numId w:val="3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always needs to have something to look forward to.</w:t>
      </w:r>
    </w:p>
    <w:p w14:paraId="38EE34D7" w14:textId="77777777" w:rsidR="008F0277" w:rsidRDefault="00FF3E4E">
      <w:pPr>
        <w:widowControl w:val="0"/>
        <w:numPr>
          <w:ilvl w:val="0"/>
          <w:numId w:val="3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needs to manage his adrenaline levels and stay active.</w:t>
      </w:r>
    </w:p>
    <w:p w14:paraId="38EE34D8" w14:textId="77777777" w:rsidR="008F0277" w:rsidRDefault="00FF3E4E">
      <w:pPr>
        <w:widowControl w:val="0"/>
        <w:numPr>
          <w:ilvl w:val="0"/>
          <w:numId w:val="3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needs to pay attention to his eating habits and what he eats.</w:t>
      </w:r>
    </w:p>
    <w:p w14:paraId="38EE34D9" w14:textId="77777777" w:rsidR="008F0277" w:rsidRDefault="00FF3E4E">
      <w:pPr>
        <w:widowControl w:val="0"/>
        <w:numPr>
          <w:ilvl w:val="0"/>
          <w:numId w:val="3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 used to train twice a week with breaks, but now he can even do 2 workouts a day.</w:t>
      </w:r>
    </w:p>
    <w:p w14:paraId="38EE34DA" w14:textId="77777777" w:rsidR="008F0277" w:rsidRDefault="00FF3E4E">
      <w:pPr>
        <w:widowControl w:val="0"/>
        <w:numPr>
          <w:ilvl w:val="0"/>
          <w:numId w:val="3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His workouts are adapted to his mood and feelings.</w:t>
      </w:r>
    </w:p>
    <w:p w14:paraId="38EE34DB" w14:textId="77777777" w:rsidR="008F0277" w:rsidRDefault="00FF3E4E">
      <w:pPr>
        <w:widowControl w:val="0"/>
        <w:numPr>
          <w:ilvl w:val="0"/>
          <w:numId w:val="33"/>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Stress makes him feel worse.</w:t>
      </w:r>
    </w:p>
    <w:p w14:paraId="38EE34DD" w14:textId="77777777" w:rsidR="008F0277" w:rsidRDefault="00FF3E4E">
      <w:pPr>
        <w:pStyle w:val="Heading2"/>
        <w:keepNext w:val="0"/>
        <w:keepLines w:val="0"/>
        <w:widowControl w:val="0"/>
        <w:spacing w:after="80" w:line="240" w:lineRule="auto"/>
        <w:jc w:val="both"/>
        <w:rPr>
          <w:rFonts w:ascii="Times New Roman" w:eastAsia="Times New Roman" w:hAnsi="Times New Roman" w:cs="Times New Roman"/>
          <w:b/>
          <w:sz w:val="26"/>
          <w:szCs w:val="26"/>
        </w:rPr>
      </w:pPr>
      <w:bookmarkStart w:id="6" w:name="_heading=h.3dy6vkm" w:colFirst="0" w:colLast="0"/>
      <w:bookmarkStart w:id="7" w:name="_heading=h.1t3h5sf" w:colFirst="0" w:colLast="0"/>
      <w:bookmarkEnd w:id="6"/>
      <w:bookmarkEnd w:id="7"/>
      <w:r>
        <w:rPr>
          <w:rFonts w:ascii="Times New Roman" w:eastAsia="Times New Roman" w:hAnsi="Times New Roman" w:cs="Times New Roman"/>
          <w:b/>
          <w:sz w:val="26"/>
          <w:szCs w:val="26"/>
        </w:rPr>
        <w:t>Interview with Nir (Assistant Coach)</w:t>
      </w:r>
    </w:p>
    <w:p w14:paraId="38EE34DE" w14:textId="77777777" w:rsidR="008F0277" w:rsidRDefault="00FF3E4E">
      <w:pPr>
        <w:pStyle w:val="Heading2"/>
        <w:keepNext w:val="0"/>
        <w:keepLines w:val="0"/>
        <w:widowControl w:val="0"/>
        <w:numPr>
          <w:ilvl w:val="0"/>
          <w:numId w:val="10"/>
        </w:numPr>
        <w:spacing w:after="0" w:line="240" w:lineRule="auto"/>
        <w:jc w:val="both"/>
        <w:rPr>
          <w:rFonts w:ascii="Times New Roman" w:eastAsia="Times New Roman" w:hAnsi="Times New Roman" w:cs="Times New Roman"/>
          <w:sz w:val="26"/>
          <w:szCs w:val="26"/>
        </w:rPr>
      </w:pPr>
      <w:bookmarkStart w:id="8" w:name="_heading=h.4d34og8" w:colFirst="0" w:colLast="0"/>
      <w:bookmarkEnd w:id="8"/>
      <w:r>
        <w:rPr>
          <w:rFonts w:ascii="Times New Roman" w:eastAsia="Times New Roman" w:hAnsi="Times New Roman" w:cs="Times New Roman"/>
          <w:sz w:val="26"/>
          <w:szCs w:val="26"/>
        </w:rPr>
        <w:t>Conducts technical training with Michael, while Shimi works on movements that mimic specific movements and sounds (e.g., the sound of heels)</w:t>
      </w:r>
    </w:p>
    <w:p w14:paraId="38EE34DF" w14:textId="77777777" w:rsidR="008F0277" w:rsidRDefault="00FF3E4E">
      <w:pPr>
        <w:widowControl w:val="0"/>
        <w:numPr>
          <w:ilvl w:val="0"/>
          <w:numId w:val="10"/>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Ability to view Michael's condition information before training to allow for better </w:t>
      </w:r>
      <w:r>
        <w:rPr>
          <w:rFonts w:ascii="Times New Roman" w:eastAsia="Times New Roman" w:hAnsi="Times New Roman" w:cs="Times New Roman"/>
          <w:sz w:val="26"/>
          <w:szCs w:val="26"/>
        </w:rPr>
        <w:lastRenderedPageBreak/>
        <w:t>training planning</w:t>
      </w:r>
    </w:p>
    <w:p w14:paraId="38EE34E0" w14:textId="77777777" w:rsidR="008F0277" w:rsidRPr="00CC6C5E" w:rsidRDefault="00FF3E4E">
      <w:pPr>
        <w:pStyle w:val="Heading2"/>
        <w:keepNext w:val="0"/>
        <w:keepLines w:val="0"/>
        <w:widowControl w:val="0"/>
        <w:spacing w:after="80" w:line="240" w:lineRule="auto"/>
        <w:jc w:val="both"/>
        <w:rPr>
          <w:rFonts w:ascii="Times New Roman" w:eastAsia="Times New Roman" w:hAnsi="Times New Roman" w:cs="Times New Roman"/>
          <w:b/>
          <w:sz w:val="28"/>
          <w:szCs w:val="28"/>
        </w:rPr>
      </w:pPr>
      <w:bookmarkStart w:id="9" w:name="_heading=h.2s8eyo1" w:colFirst="0" w:colLast="0"/>
      <w:bookmarkEnd w:id="9"/>
      <w:r w:rsidRPr="00CC6C5E">
        <w:rPr>
          <w:rFonts w:ascii="Times New Roman" w:eastAsia="Times New Roman" w:hAnsi="Times New Roman" w:cs="Times New Roman"/>
          <w:b/>
          <w:sz w:val="28"/>
          <w:szCs w:val="28"/>
        </w:rPr>
        <w:t>System Purpose:</w:t>
      </w:r>
    </w:p>
    <w:p w14:paraId="38EE34E1"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system aims to develop an application that allows for the input of predefined data regarding food, activities, medications, mental states, and Parkinson's conditions. This data can be entered by either the patient or an authorized individual. The goal is to enable understanding, evaluation, and inference of personalized behavior patterns to improve the patient's daily well-being.</w:t>
      </w:r>
    </w:p>
    <w:p w14:paraId="38EE34E2" w14:textId="77777777" w:rsidR="008F0277" w:rsidRPr="00CC6C5E" w:rsidRDefault="00FF3E4E">
      <w:pPr>
        <w:pStyle w:val="Heading2"/>
        <w:keepNext w:val="0"/>
        <w:keepLines w:val="0"/>
        <w:widowControl w:val="0"/>
        <w:spacing w:after="80" w:line="240" w:lineRule="auto"/>
        <w:jc w:val="both"/>
        <w:rPr>
          <w:rFonts w:ascii="Times New Roman" w:eastAsia="Times New Roman" w:hAnsi="Times New Roman" w:cs="Times New Roman"/>
          <w:b/>
          <w:sz w:val="28"/>
          <w:szCs w:val="28"/>
        </w:rPr>
      </w:pPr>
      <w:bookmarkStart w:id="10" w:name="_heading=h.17dp8vu" w:colFirst="0" w:colLast="0"/>
      <w:bookmarkEnd w:id="10"/>
      <w:r w:rsidRPr="00CC6C5E">
        <w:rPr>
          <w:rFonts w:ascii="Times New Roman" w:eastAsia="Times New Roman" w:hAnsi="Times New Roman" w:cs="Times New Roman"/>
          <w:b/>
          <w:sz w:val="28"/>
          <w:szCs w:val="28"/>
        </w:rPr>
        <w:t>System Requirements:</w:t>
      </w:r>
    </w:p>
    <w:p w14:paraId="38EE34E3" w14:textId="77777777" w:rsidR="008F0277" w:rsidRDefault="00FF3E4E">
      <w:pPr>
        <w:pStyle w:val="Heading3"/>
        <w:keepNext w:val="0"/>
        <w:keepLines w:val="0"/>
        <w:widowControl w:val="0"/>
        <w:numPr>
          <w:ilvl w:val="0"/>
          <w:numId w:val="26"/>
        </w:numPr>
        <w:spacing w:before="280" w:after="0" w:line="240" w:lineRule="auto"/>
        <w:jc w:val="both"/>
        <w:rPr>
          <w:rFonts w:ascii="Times New Roman" w:eastAsia="Times New Roman" w:hAnsi="Times New Roman" w:cs="Times New Roman"/>
          <w:sz w:val="26"/>
          <w:szCs w:val="26"/>
        </w:rPr>
      </w:pPr>
      <w:bookmarkStart w:id="11" w:name="_heading=h.3rdcrjn" w:colFirst="0" w:colLast="0"/>
      <w:bookmarkEnd w:id="11"/>
      <w:r>
        <w:rPr>
          <w:rFonts w:ascii="Times New Roman" w:eastAsia="Times New Roman" w:hAnsi="Times New Roman" w:cs="Times New Roman"/>
          <w:b/>
          <w:color w:val="000000"/>
          <w:sz w:val="26"/>
          <w:szCs w:val="26"/>
        </w:rPr>
        <w:t xml:space="preserve">Personalized Output - </w:t>
      </w:r>
      <w:r>
        <w:rPr>
          <w:rFonts w:ascii="Times New Roman" w:eastAsia="Times New Roman" w:hAnsi="Times New Roman" w:cs="Times New Roman"/>
          <w:sz w:val="26"/>
          <w:szCs w:val="26"/>
        </w:rPr>
        <w:t>Each stakeholder should receive output tailored to their specific needs. This may include information on food intake, sleep patterns, and supplements (e.g., B12, vitamin D, etc.).</w:t>
      </w:r>
    </w:p>
    <w:p w14:paraId="38EE34E4" w14:textId="77777777" w:rsidR="008F0277" w:rsidRDefault="00FF3E4E">
      <w:pPr>
        <w:pStyle w:val="Heading3"/>
        <w:keepNext w:val="0"/>
        <w:keepLines w:val="0"/>
        <w:widowControl w:val="0"/>
        <w:numPr>
          <w:ilvl w:val="0"/>
          <w:numId w:val="26"/>
        </w:numPr>
        <w:spacing w:before="0" w:after="0" w:line="240" w:lineRule="auto"/>
        <w:jc w:val="both"/>
        <w:rPr>
          <w:rFonts w:ascii="Times New Roman" w:eastAsia="Times New Roman" w:hAnsi="Times New Roman" w:cs="Times New Roman"/>
          <w:sz w:val="26"/>
          <w:szCs w:val="26"/>
        </w:rPr>
      </w:pPr>
      <w:bookmarkStart w:id="12" w:name="_heading=h.26in1rg" w:colFirst="0" w:colLast="0"/>
      <w:bookmarkEnd w:id="12"/>
      <w:r>
        <w:rPr>
          <w:rFonts w:ascii="Times New Roman" w:eastAsia="Times New Roman" w:hAnsi="Times New Roman" w:cs="Times New Roman"/>
          <w:b/>
          <w:color w:val="000000"/>
          <w:sz w:val="26"/>
          <w:szCs w:val="26"/>
        </w:rPr>
        <w:t xml:space="preserve">Nutrient Analysis - </w:t>
      </w:r>
      <w:r>
        <w:rPr>
          <w:rFonts w:ascii="Times New Roman" w:eastAsia="Times New Roman" w:hAnsi="Times New Roman" w:cs="Times New Roman"/>
          <w:sz w:val="26"/>
          <w:szCs w:val="26"/>
        </w:rPr>
        <w:t>The app should be able to convert food intake into macronutrients (carbohydrates, proteins, etc.) for further analysis.</w:t>
      </w:r>
    </w:p>
    <w:p w14:paraId="38EE34E5" w14:textId="77777777" w:rsidR="008F0277" w:rsidRDefault="00FF3E4E">
      <w:pPr>
        <w:pStyle w:val="Heading3"/>
        <w:keepNext w:val="0"/>
        <w:keepLines w:val="0"/>
        <w:widowControl w:val="0"/>
        <w:numPr>
          <w:ilvl w:val="0"/>
          <w:numId w:val="26"/>
        </w:numPr>
        <w:spacing w:before="0" w:after="0" w:line="240" w:lineRule="auto"/>
        <w:jc w:val="both"/>
        <w:rPr>
          <w:rFonts w:ascii="Times New Roman" w:eastAsia="Times New Roman" w:hAnsi="Times New Roman" w:cs="Times New Roman"/>
          <w:sz w:val="26"/>
          <w:szCs w:val="26"/>
        </w:rPr>
      </w:pPr>
      <w:bookmarkStart w:id="13" w:name="_heading=h.lnxbz9" w:colFirst="0" w:colLast="0"/>
      <w:bookmarkEnd w:id="13"/>
      <w:r>
        <w:rPr>
          <w:rFonts w:ascii="Times New Roman" w:eastAsia="Times New Roman" w:hAnsi="Times New Roman" w:cs="Times New Roman"/>
          <w:b/>
          <w:color w:val="000000"/>
          <w:sz w:val="26"/>
          <w:szCs w:val="26"/>
        </w:rPr>
        <w:t xml:space="preserve">"Off" State Detection - </w:t>
      </w:r>
      <w:r>
        <w:rPr>
          <w:rFonts w:ascii="Times New Roman" w:eastAsia="Times New Roman" w:hAnsi="Times New Roman" w:cs="Times New Roman"/>
          <w:sz w:val="26"/>
          <w:szCs w:val="26"/>
        </w:rPr>
        <w:t>The app should identify when the patient enters an "off" state, characterized by a decline in motor and cognitive function.</w:t>
      </w:r>
    </w:p>
    <w:p w14:paraId="38EE34E6" w14:textId="77777777" w:rsidR="008F0277" w:rsidRDefault="00FF3E4E">
      <w:pPr>
        <w:pStyle w:val="Heading3"/>
        <w:keepNext w:val="0"/>
        <w:keepLines w:val="0"/>
        <w:widowControl w:val="0"/>
        <w:numPr>
          <w:ilvl w:val="0"/>
          <w:numId w:val="26"/>
        </w:numPr>
        <w:spacing w:before="0" w:after="0" w:line="240" w:lineRule="auto"/>
        <w:jc w:val="both"/>
        <w:rPr>
          <w:rFonts w:ascii="Times New Roman" w:eastAsia="Times New Roman" w:hAnsi="Times New Roman" w:cs="Times New Roman"/>
          <w:sz w:val="26"/>
          <w:szCs w:val="26"/>
        </w:rPr>
      </w:pPr>
      <w:bookmarkStart w:id="14" w:name="_heading=h.35nkun2" w:colFirst="0" w:colLast="0"/>
      <w:bookmarkEnd w:id="14"/>
      <w:r>
        <w:rPr>
          <w:rFonts w:ascii="Times New Roman" w:eastAsia="Times New Roman" w:hAnsi="Times New Roman" w:cs="Times New Roman"/>
          <w:b/>
          <w:color w:val="000000"/>
          <w:sz w:val="26"/>
          <w:szCs w:val="26"/>
        </w:rPr>
        <w:t xml:space="preserve">"Off" State Exit Detection - </w:t>
      </w:r>
      <w:r>
        <w:rPr>
          <w:rFonts w:ascii="Times New Roman" w:eastAsia="Times New Roman" w:hAnsi="Times New Roman" w:cs="Times New Roman"/>
          <w:sz w:val="26"/>
          <w:szCs w:val="26"/>
        </w:rPr>
        <w:t>The app should also identify when the patient exits an "off" state and transitions back to a normal state.</w:t>
      </w:r>
    </w:p>
    <w:p w14:paraId="38EE34E7" w14:textId="77777777" w:rsidR="008F0277" w:rsidRDefault="00FF3E4E">
      <w:pPr>
        <w:pStyle w:val="Heading3"/>
        <w:keepNext w:val="0"/>
        <w:keepLines w:val="0"/>
        <w:widowControl w:val="0"/>
        <w:numPr>
          <w:ilvl w:val="0"/>
          <w:numId w:val="26"/>
        </w:numPr>
        <w:spacing w:before="0" w:after="0" w:line="240" w:lineRule="auto"/>
        <w:jc w:val="both"/>
        <w:rPr>
          <w:rFonts w:ascii="Times New Roman" w:eastAsia="Times New Roman" w:hAnsi="Times New Roman" w:cs="Times New Roman"/>
          <w:sz w:val="26"/>
          <w:szCs w:val="26"/>
        </w:rPr>
      </w:pPr>
      <w:bookmarkStart w:id="15" w:name="_heading=h.1ksv4uv" w:colFirst="0" w:colLast="0"/>
      <w:bookmarkEnd w:id="15"/>
      <w:r>
        <w:rPr>
          <w:rFonts w:ascii="Times New Roman" w:eastAsia="Times New Roman" w:hAnsi="Times New Roman" w:cs="Times New Roman"/>
          <w:b/>
          <w:color w:val="000000"/>
          <w:sz w:val="26"/>
          <w:szCs w:val="26"/>
        </w:rPr>
        <w:t xml:space="preserve">"Off" State Characterization - </w:t>
      </w:r>
      <w:r>
        <w:rPr>
          <w:rFonts w:ascii="Times New Roman" w:eastAsia="Times New Roman" w:hAnsi="Times New Roman" w:cs="Times New Roman"/>
          <w:sz w:val="26"/>
          <w:szCs w:val="26"/>
        </w:rPr>
        <w:t>The app should provide insights into the factors that trigger the patient's entry into an "off" state.</w:t>
      </w:r>
    </w:p>
    <w:p w14:paraId="38EE34E8" w14:textId="77777777" w:rsidR="008F0277" w:rsidRDefault="00FF3E4E">
      <w:pPr>
        <w:pStyle w:val="Heading3"/>
        <w:keepNext w:val="0"/>
        <w:keepLines w:val="0"/>
        <w:widowControl w:val="0"/>
        <w:numPr>
          <w:ilvl w:val="0"/>
          <w:numId w:val="26"/>
        </w:numPr>
        <w:spacing w:before="0" w:after="0" w:line="240" w:lineRule="auto"/>
        <w:jc w:val="both"/>
        <w:rPr>
          <w:rFonts w:ascii="Times New Roman" w:eastAsia="Times New Roman" w:hAnsi="Times New Roman" w:cs="Times New Roman"/>
          <w:b/>
          <w:color w:val="000000"/>
          <w:sz w:val="26"/>
          <w:szCs w:val="26"/>
        </w:rPr>
      </w:pPr>
      <w:bookmarkStart w:id="16" w:name="_heading=h.44sinio" w:colFirst="0" w:colLast="0"/>
      <w:bookmarkEnd w:id="16"/>
      <w:r>
        <w:rPr>
          <w:rFonts w:ascii="Times New Roman" w:eastAsia="Times New Roman" w:hAnsi="Times New Roman" w:cs="Times New Roman"/>
          <w:b/>
          <w:color w:val="000000"/>
          <w:sz w:val="26"/>
          <w:szCs w:val="26"/>
        </w:rPr>
        <w:t xml:space="preserve">"Off" State Reasons - </w:t>
      </w:r>
      <w:r>
        <w:rPr>
          <w:rFonts w:ascii="Times New Roman" w:eastAsia="Times New Roman" w:hAnsi="Times New Roman" w:cs="Times New Roman"/>
          <w:sz w:val="26"/>
          <w:szCs w:val="26"/>
        </w:rPr>
        <w:t>The app should explain the underlying reasons behind the patient's "off" episodes.</w:t>
      </w:r>
    </w:p>
    <w:p w14:paraId="38EE34E9" w14:textId="77777777" w:rsidR="008F0277" w:rsidRDefault="00FF3E4E">
      <w:pPr>
        <w:pStyle w:val="Heading3"/>
        <w:keepNext w:val="0"/>
        <w:keepLines w:val="0"/>
        <w:widowControl w:val="0"/>
        <w:numPr>
          <w:ilvl w:val="0"/>
          <w:numId w:val="75"/>
        </w:numPr>
        <w:spacing w:before="0" w:after="0" w:line="240" w:lineRule="auto"/>
        <w:jc w:val="both"/>
        <w:rPr>
          <w:rFonts w:ascii="Times New Roman" w:eastAsia="Times New Roman" w:hAnsi="Times New Roman" w:cs="Times New Roman"/>
          <w:b/>
          <w:color w:val="000000"/>
          <w:sz w:val="26"/>
          <w:szCs w:val="26"/>
        </w:rPr>
      </w:pPr>
      <w:bookmarkStart w:id="17" w:name="_heading=h.2jxsxqh" w:colFirst="0" w:colLast="0"/>
      <w:bookmarkEnd w:id="17"/>
      <w:r>
        <w:rPr>
          <w:rFonts w:ascii="Times New Roman" w:eastAsia="Times New Roman" w:hAnsi="Times New Roman" w:cs="Times New Roman"/>
          <w:b/>
          <w:color w:val="000000"/>
          <w:sz w:val="26"/>
          <w:szCs w:val="26"/>
        </w:rPr>
        <w:t xml:space="preserve">"On" State Analysis - </w:t>
      </w:r>
      <w:r>
        <w:rPr>
          <w:rFonts w:ascii="Times New Roman" w:eastAsia="Times New Roman" w:hAnsi="Times New Roman" w:cs="Times New Roman"/>
          <w:sz w:val="26"/>
          <w:szCs w:val="26"/>
        </w:rPr>
        <w:t xml:space="preserve">Similar to the "off" state, the app should analyze and provide insights into the </w:t>
      </w:r>
      <w:proofErr w:type="gramStart"/>
      <w:r>
        <w:rPr>
          <w:rFonts w:ascii="Times New Roman" w:eastAsia="Times New Roman" w:hAnsi="Times New Roman" w:cs="Times New Roman"/>
          <w:sz w:val="26"/>
          <w:szCs w:val="26"/>
        </w:rPr>
        <w:t>patient's</w:t>
      </w:r>
      <w:proofErr w:type="gramEnd"/>
      <w:r>
        <w:rPr>
          <w:rFonts w:ascii="Times New Roman" w:eastAsia="Times New Roman" w:hAnsi="Times New Roman" w:cs="Times New Roman"/>
          <w:sz w:val="26"/>
          <w:szCs w:val="26"/>
        </w:rPr>
        <w:t xml:space="preserve"> "on" states, characterized by periods of improved function.</w:t>
      </w:r>
    </w:p>
    <w:p w14:paraId="38EE34EA" w14:textId="77777777" w:rsidR="008F0277" w:rsidRDefault="00FF3E4E">
      <w:pPr>
        <w:pStyle w:val="Heading3"/>
        <w:keepNext w:val="0"/>
        <w:keepLines w:val="0"/>
        <w:widowControl w:val="0"/>
        <w:numPr>
          <w:ilvl w:val="0"/>
          <w:numId w:val="28"/>
        </w:numPr>
        <w:spacing w:before="0" w:line="240" w:lineRule="auto"/>
        <w:jc w:val="both"/>
        <w:rPr>
          <w:rFonts w:ascii="Times New Roman" w:eastAsia="Times New Roman" w:hAnsi="Times New Roman" w:cs="Times New Roman"/>
          <w:sz w:val="26"/>
          <w:szCs w:val="26"/>
        </w:rPr>
      </w:pPr>
      <w:bookmarkStart w:id="18" w:name="_heading=h.z337ya" w:colFirst="0" w:colLast="0"/>
      <w:bookmarkEnd w:id="18"/>
      <w:r>
        <w:rPr>
          <w:rFonts w:ascii="Times New Roman" w:eastAsia="Times New Roman" w:hAnsi="Times New Roman" w:cs="Times New Roman"/>
          <w:b/>
          <w:color w:val="000000"/>
          <w:sz w:val="26"/>
          <w:szCs w:val="26"/>
        </w:rPr>
        <w:t xml:space="preserve">Comparative Analysis - </w:t>
      </w:r>
      <w:r>
        <w:rPr>
          <w:rFonts w:ascii="Times New Roman" w:eastAsia="Times New Roman" w:hAnsi="Times New Roman" w:cs="Times New Roman"/>
          <w:sz w:val="26"/>
          <w:szCs w:val="26"/>
        </w:rPr>
        <w:t>The app should allow for comparison of the patient's current state to their historical data, identifying trends and patterns over time.</w:t>
      </w:r>
    </w:p>
    <w:p w14:paraId="38EE34EB"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Next meeting: online meeting with Dana </w:t>
      </w:r>
      <w:proofErr w:type="spellStart"/>
      <w:r>
        <w:rPr>
          <w:rFonts w:ascii="Times New Roman" w:eastAsia="Times New Roman" w:hAnsi="Times New Roman" w:cs="Times New Roman"/>
          <w:sz w:val="26"/>
          <w:szCs w:val="26"/>
        </w:rPr>
        <w:t>Valiro</w:t>
      </w:r>
      <w:proofErr w:type="spellEnd"/>
      <w:r>
        <w:rPr>
          <w:rFonts w:ascii="Times New Roman" w:eastAsia="Times New Roman" w:hAnsi="Times New Roman" w:cs="Times New Roman"/>
          <w:sz w:val="26"/>
          <w:szCs w:val="26"/>
        </w:rPr>
        <w:t xml:space="preserve"> the nutritionist</w:t>
      </w:r>
      <w:r>
        <w:rPr>
          <w:rFonts w:ascii="Times New Roman" w:eastAsia="Times New Roman" w:hAnsi="Times New Roman" w:cs="Times New Roman"/>
          <w:b/>
          <w:sz w:val="34"/>
          <w:szCs w:val="34"/>
        </w:rPr>
        <w:t xml:space="preserve"> </w:t>
      </w:r>
      <w:r>
        <w:rPr>
          <w:rFonts w:ascii="Times New Roman" w:eastAsia="Times New Roman" w:hAnsi="Times New Roman" w:cs="Times New Roman"/>
          <w:sz w:val="26"/>
          <w:szCs w:val="26"/>
        </w:rPr>
        <w:t>on Thursday 5/23 at 1:00 PM on Zoom</w:t>
      </w:r>
    </w:p>
    <w:p w14:paraId="38EE34EC" w14:textId="7F7D0BE2" w:rsidR="008F0277" w:rsidRDefault="00CC6C5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Thank </w:t>
      </w:r>
      <w:r w:rsidR="00FF3E4E">
        <w:rPr>
          <w:rFonts w:ascii="Times New Roman" w:eastAsia="Times New Roman" w:hAnsi="Times New Roman" w:cs="Times New Roman"/>
          <w:sz w:val="26"/>
          <w:szCs w:val="26"/>
        </w:rPr>
        <w:t>you for the opportunity,</w:t>
      </w:r>
    </w:p>
    <w:p w14:paraId="38EE34ED"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Julia.</w:t>
      </w:r>
    </w:p>
    <w:p w14:paraId="35EF41D1" w14:textId="77777777" w:rsidR="00C937E5" w:rsidRDefault="00C937E5">
      <w:pPr>
        <w:rPr>
          <w:ins w:id="19" w:author="Julia Sheidin" w:date="2024-09-01T14:07:00Z" w16du:dateUtc="2024-09-01T11:07:00Z"/>
          <w:rFonts w:ascii="Times New Roman" w:eastAsia="Times New Roman" w:hAnsi="Times New Roman" w:cs="Times New Roman"/>
          <w:sz w:val="28"/>
          <w:szCs w:val="28"/>
        </w:rPr>
      </w:pPr>
      <w:ins w:id="20" w:author="Julia Sheidin" w:date="2024-09-01T14:07:00Z" w16du:dateUtc="2024-09-01T11:07:00Z">
        <w:r>
          <w:rPr>
            <w:rFonts w:ascii="Times New Roman" w:eastAsia="Times New Roman" w:hAnsi="Times New Roman" w:cs="Times New Roman"/>
            <w:sz w:val="28"/>
            <w:szCs w:val="28"/>
          </w:rPr>
          <w:br w:type="page"/>
        </w:r>
      </w:ins>
    </w:p>
    <w:p w14:paraId="38EE34EE" w14:textId="0E48E0B5" w:rsidR="008F0277" w:rsidRPr="00CC6C5E" w:rsidRDefault="00FF3E4E">
      <w:pPr>
        <w:widowControl w:val="0"/>
        <w:spacing w:before="240" w:after="240" w:line="240" w:lineRule="auto"/>
        <w:jc w:val="both"/>
        <w:rPr>
          <w:rFonts w:ascii="Times New Roman" w:eastAsia="Times New Roman" w:hAnsi="Times New Roman" w:cs="Times New Roman"/>
          <w:b/>
          <w:bCs/>
          <w:sz w:val="28"/>
          <w:szCs w:val="28"/>
        </w:rPr>
      </w:pPr>
      <w:r w:rsidRPr="00CC6C5E">
        <w:rPr>
          <w:rFonts w:ascii="Times New Roman" w:eastAsia="Times New Roman" w:hAnsi="Times New Roman" w:cs="Times New Roman"/>
          <w:b/>
          <w:bCs/>
          <w:sz w:val="28"/>
          <w:szCs w:val="28"/>
          <w:u w:val="single"/>
        </w:rPr>
        <w:lastRenderedPageBreak/>
        <w:t xml:space="preserve">Summary </w:t>
      </w:r>
      <w:r w:rsidR="00C937E5" w:rsidRPr="00CC6C5E">
        <w:rPr>
          <w:rFonts w:ascii="Times New Roman" w:eastAsia="Times New Roman" w:hAnsi="Times New Roman" w:cs="Times New Roman"/>
          <w:b/>
          <w:bCs/>
          <w:sz w:val="28"/>
          <w:szCs w:val="28"/>
          <w:u w:val="single"/>
        </w:rPr>
        <w:t xml:space="preserve">of </w:t>
      </w:r>
      <w:r w:rsidR="00CC6C5E">
        <w:rPr>
          <w:rFonts w:ascii="Times New Roman" w:eastAsia="Times New Roman" w:hAnsi="Times New Roman" w:cs="Times New Roman"/>
          <w:b/>
          <w:bCs/>
          <w:sz w:val="28"/>
          <w:szCs w:val="28"/>
          <w:u w:val="single"/>
        </w:rPr>
        <w:t xml:space="preserve">the </w:t>
      </w:r>
      <w:r w:rsidRPr="00CC6C5E">
        <w:rPr>
          <w:rFonts w:ascii="Times New Roman" w:eastAsia="Times New Roman" w:hAnsi="Times New Roman" w:cs="Times New Roman"/>
          <w:b/>
          <w:bCs/>
          <w:sz w:val="28"/>
          <w:szCs w:val="28"/>
          <w:u w:val="single"/>
        </w:rPr>
        <w:t xml:space="preserve">third </w:t>
      </w:r>
      <w:r w:rsidR="00C937E5" w:rsidRPr="00CC6C5E">
        <w:rPr>
          <w:rFonts w:ascii="Times New Roman" w:eastAsia="Times New Roman" w:hAnsi="Times New Roman" w:cs="Times New Roman"/>
          <w:b/>
          <w:bCs/>
          <w:sz w:val="28"/>
          <w:szCs w:val="28"/>
          <w:u w:val="single"/>
        </w:rPr>
        <w:t>m</w:t>
      </w:r>
      <w:r w:rsidRPr="00CC6C5E">
        <w:rPr>
          <w:rFonts w:ascii="Times New Roman" w:eastAsia="Times New Roman" w:hAnsi="Times New Roman" w:cs="Times New Roman"/>
          <w:b/>
          <w:bCs/>
          <w:sz w:val="28"/>
          <w:szCs w:val="28"/>
          <w:u w:val="single"/>
        </w:rPr>
        <w:t>eeting</w:t>
      </w:r>
      <w:r w:rsidRPr="00CC6C5E">
        <w:rPr>
          <w:rFonts w:ascii="Times New Roman" w:eastAsia="Times New Roman" w:hAnsi="Times New Roman" w:cs="Times New Roman"/>
          <w:b/>
          <w:bCs/>
          <w:sz w:val="28"/>
          <w:szCs w:val="28"/>
        </w:rPr>
        <w:t>:</w:t>
      </w:r>
    </w:p>
    <w:p w14:paraId="38EE34EF" w14:textId="77777777" w:rsidR="008F0277" w:rsidRDefault="00FF3E4E">
      <w:pPr>
        <w:pStyle w:val="Heading2"/>
        <w:keepNext w:val="0"/>
        <w:keepLines w:val="0"/>
        <w:widowControl w:val="0"/>
        <w:spacing w:after="80" w:line="240" w:lineRule="auto"/>
        <w:jc w:val="both"/>
        <w:rPr>
          <w:rFonts w:ascii="Times New Roman" w:eastAsia="Times New Roman" w:hAnsi="Times New Roman" w:cs="Times New Roman"/>
          <w:b/>
          <w:sz w:val="34"/>
          <w:szCs w:val="34"/>
        </w:rPr>
      </w:pPr>
      <w:bookmarkStart w:id="21" w:name="_heading=h.3j2qqm3" w:colFirst="0" w:colLast="0"/>
      <w:bookmarkEnd w:id="21"/>
      <w:r>
        <w:rPr>
          <w:rFonts w:ascii="Times New Roman" w:eastAsia="Times New Roman" w:hAnsi="Times New Roman" w:cs="Times New Roman"/>
          <w:b/>
          <w:sz w:val="26"/>
          <w:szCs w:val="26"/>
        </w:rPr>
        <w:t>Zoom Meeting with Nutritionist Dana and Lior</w:t>
      </w:r>
    </w:p>
    <w:p w14:paraId="38EE34F1" w14:textId="6B7E47DE" w:rsidR="008F0277" w:rsidRDefault="00FF3E4E" w:rsidP="003C4F3B">
      <w:pPr>
        <w:widowControl w:val="0"/>
        <w:spacing w:before="240" w:after="240" w:line="240" w:lineRule="auto"/>
        <w:jc w:val="both"/>
        <w:rPr>
          <w:rFonts w:ascii="Times New Roman" w:eastAsia="Times New Roman" w:hAnsi="Times New Roman" w:cs="Times New Roman"/>
          <w:color w:val="1155CC"/>
          <w:sz w:val="26"/>
          <w:szCs w:val="26"/>
          <w:u w:val="single"/>
          <w:rtl/>
        </w:rPr>
      </w:pPr>
      <w:r>
        <w:rPr>
          <w:rFonts w:ascii="Times New Roman" w:eastAsia="Times New Roman" w:hAnsi="Times New Roman" w:cs="Times New Roman"/>
          <w:b/>
          <w:sz w:val="26"/>
          <w:szCs w:val="26"/>
        </w:rPr>
        <w:t>Attendees</w:t>
      </w:r>
      <w:r>
        <w:rPr>
          <w:rFonts w:ascii="Times New Roman" w:eastAsia="Times New Roman" w:hAnsi="Times New Roman" w:cs="Times New Roman"/>
          <w:b/>
          <w:sz w:val="24"/>
          <w:szCs w:val="24"/>
        </w:rPr>
        <w:t>:</w:t>
      </w:r>
      <w:r>
        <w:rPr>
          <w:rFonts w:ascii="Times New Roman" w:eastAsia="Times New Roman" w:hAnsi="Times New Roman" w:cs="Times New Roman"/>
          <w:sz w:val="28"/>
          <w:szCs w:val="28"/>
        </w:rPr>
        <w:t xml:space="preserve"> </w:t>
      </w:r>
      <w:r>
        <w:rPr>
          <w:rFonts w:ascii="Times New Roman" w:eastAsia="Times New Roman" w:hAnsi="Times New Roman" w:cs="Times New Roman"/>
          <w:sz w:val="26"/>
          <w:szCs w:val="26"/>
        </w:rPr>
        <w:t xml:space="preserve">Michael </w:t>
      </w:r>
      <w:proofErr w:type="spellStart"/>
      <w:r>
        <w:rPr>
          <w:rFonts w:ascii="Times New Roman" w:eastAsia="Times New Roman" w:hAnsi="Times New Roman" w:cs="Times New Roman"/>
          <w:sz w:val="26"/>
          <w:szCs w:val="26"/>
        </w:rPr>
        <w:t>Yikont</w:t>
      </w:r>
      <w:proofErr w:type="spellEnd"/>
      <w:r>
        <w:rPr>
          <w:rFonts w:ascii="Times New Roman" w:eastAsia="Times New Roman" w:hAnsi="Times New Roman" w:cs="Times New Roman"/>
          <w:sz w:val="26"/>
          <w:szCs w:val="26"/>
        </w:rPr>
        <w:t xml:space="preserve">, Dana </w:t>
      </w:r>
      <w:proofErr w:type="spellStart"/>
      <w:r>
        <w:rPr>
          <w:rFonts w:ascii="Times New Roman" w:eastAsia="Times New Roman" w:hAnsi="Times New Roman" w:cs="Times New Roman"/>
          <w:sz w:val="26"/>
          <w:szCs w:val="26"/>
        </w:rPr>
        <w:t>Vliro</w:t>
      </w:r>
      <w:proofErr w:type="spellEnd"/>
      <w:r>
        <w:rPr>
          <w:rFonts w:ascii="Times New Roman" w:eastAsia="Times New Roman" w:hAnsi="Times New Roman" w:cs="Times New Roman"/>
          <w:sz w:val="26"/>
          <w:szCs w:val="26"/>
        </w:rPr>
        <w:t xml:space="preserve">, Julia </w:t>
      </w:r>
      <w:r w:rsidR="00C937E5">
        <w:rPr>
          <w:rFonts w:ascii="Times New Roman" w:eastAsia="Times New Roman" w:hAnsi="Times New Roman" w:cs="Times New Roman"/>
          <w:sz w:val="26"/>
          <w:szCs w:val="26"/>
        </w:rPr>
        <w:t>Sheidin</w:t>
      </w:r>
      <w:r>
        <w:rPr>
          <w:rFonts w:ascii="Times New Roman" w:eastAsia="Times New Roman" w:hAnsi="Times New Roman" w:cs="Times New Roman"/>
          <w:sz w:val="26"/>
          <w:szCs w:val="26"/>
        </w:rPr>
        <w:t xml:space="preserve">, Aviram Fishman, </w:t>
      </w:r>
      <w:proofErr w:type="spellStart"/>
      <w:r>
        <w:rPr>
          <w:rFonts w:ascii="Times New Roman" w:eastAsia="Times New Roman" w:hAnsi="Times New Roman" w:cs="Times New Roman"/>
          <w:sz w:val="26"/>
          <w:szCs w:val="26"/>
        </w:rPr>
        <w:t>Ornit</w:t>
      </w:r>
      <w:proofErr w:type="spellEnd"/>
      <w:r>
        <w:rPr>
          <w:rFonts w:ascii="Times New Roman" w:eastAsia="Times New Roman" w:hAnsi="Times New Roman" w:cs="Times New Roman"/>
          <w:sz w:val="26"/>
          <w:szCs w:val="26"/>
        </w:rPr>
        <w:t xml:space="preserve"> Bar-</w:t>
      </w:r>
      <w:proofErr w:type="spellStart"/>
      <w:r>
        <w:rPr>
          <w:rFonts w:ascii="Times New Roman" w:eastAsia="Times New Roman" w:hAnsi="Times New Roman" w:cs="Times New Roman"/>
          <w:sz w:val="26"/>
          <w:szCs w:val="26"/>
        </w:rPr>
        <w:t>Zeet</w:t>
      </w:r>
      <w:proofErr w:type="spellEnd"/>
    </w:p>
    <w:p w14:paraId="38EE34F2"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Meeting Goals:</w:t>
      </w:r>
    </w:p>
    <w:p w14:paraId="38EE34F3" w14:textId="77777777" w:rsidR="008F0277" w:rsidRDefault="00FF3E4E">
      <w:pPr>
        <w:widowControl w:val="0"/>
        <w:numPr>
          <w:ilvl w:val="0"/>
          <w:numId w:val="46"/>
        </w:num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Understand Dana's needs for the planned system.</w:t>
      </w:r>
    </w:p>
    <w:p w14:paraId="38EE34F4"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General Requirements:</w:t>
      </w:r>
    </w:p>
    <w:p w14:paraId="38EE34F5" w14:textId="77777777" w:rsidR="008F0277" w:rsidRDefault="00FF3E4E">
      <w:pPr>
        <w:widowControl w:val="0"/>
        <w:numPr>
          <w:ilvl w:val="0"/>
          <w:numId w:val="6"/>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Unified platform:</w:t>
      </w:r>
      <w:r>
        <w:rPr>
          <w:rFonts w:ascii="Times New Roman" w:eastAsia="Times New Roman" w:hAnsi="Times New Roman" w:cs="Times New Roman"/>
          <w:sz w:val="26"/>
          <w:szCs w:val="26"/>
        </w:rPr>
        <w:t xml:space="preserve"> Connect all individuals involved in the patient's care.</w:t>
      </w:r>
    </w:p>
    <w:p w14:paraId="38EE34F6"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Encouraging system usage:</w:t>
      </w:r>
      <w:r>
        <w:rPr>
          <w:rFonts w:ascii="Times New Roman" w:eastAsia="Times New Roman" w:hAnsi="Times New Roman" w:cs="Times New Roman"/>
          <w:sz w:val="26"/>
          <w:szCs w:val="26"/>
        </w:rPr>
        <w:t xml:space="preserve"> Address the lack of awareness among Parkinson's patients regarding the importance of nutrition.</w:t>
      </w:r>
    </w:p>
    <w:p w14:paraId="38EE34F7"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Accessibility:</w:t>
      </w:r>
      <w:r>
        <w:rPr>
          <w:rFonts w:ascii="Times New Roman" w:eastAsia="Times New Roman" w:hAnsi="Times New Roman" w:cs="Times New Roman"/>
          <w:sz w:val="26"/>
          <w:szCs w:val="26"/>
        </w:rPr>
        <w:t xml:space="preserve"> Cater to patients of different ages and situations.</w:t>
      </w:r>
    </w:p>
    <w:p w14:paraId="38EE34F8"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Flexible data entry:</w:t>
      </w:r>
      <w:r>
        <w:rPr>
          <w:rFonts w:ascii="Times New Roman" w:eastAsia="Times New Roman" w:hAnsi="Times New Roman" w:cs="Times New Roman"/>
          <w:sz w:val="26"/>
          <w:szCs w:val="26"/>
        </w:rPr>
        <w:t xml:space="preserve"> Allow for various input methods, including images and recordings.</w:t>
      </w:r>
    </w:p>
    <w:p w14:paraId="38EE34F9"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Simplified data entry:</w:t>
      </w:r>
      <w:r>
        <w:rPr>
          <w:rFonts w:ascii="Times New Roman" w:eastAsia="Times New Roman" w:hAnsi="Times New Roman" w:cs="Times New Roman"/>
          <w:sz w:val="26"/>
          <w:szCs w:val="26"/>
        </w:rPr>
        <w:t xml:space="preserve"> Accommodate Michael's limited availability for data entry.</w:t>
      </w:r>
    </w:p>
    <w:p w14:paraId="38EE34FA"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Informed consent:</w:t>
      </w:r>
      <w:r>
        <w:rPr>
          <w:rFonts w:ascii="Times New Roman" w:eastAsia="Times New Roman" w:hAnsi="Times New Roman" w:cs="Times New Roman"/>
          <w:sz w:val="26"/>
          <w:szCs w:val="26"/>
        </w:rPr>
        <w:t xml:space="preserve"> Implement a consent form for data storage and sharing, requiring approval before system access.</w:t>
      </w:r>
    </w:p>
    <w:p w14:paraId="38EE34FB"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Access control:</w:t>
      </w:r>
      <w:r>
        <w:rPr>
          <w:rFonts w:ascii="Times New Roman" w:eastAsia="Times New Roman" w:hAnsi="Times New Roman" w:cs="Times New Roman"/>
          <w:sz w:val="26"/>
          <w:szCs w:val="26"/>
        </w:rPr>
        <w:t xml:space="preserve"> Define who grants/approves access and who has access to which information.</w:t>
      </w:r>
    </w:p>
    <w:p w14:paraId="38EE34FC"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Communication aids:</w:t>
      </w:r>
      <w:r>
        <w:rPr>
          <w:rFonts w:ascii="Times New Roman" w:eastAsia="Times New Roman" w:hAnsi="Times New Roman" w:cs="Times New Roman"/>
          <w:sz w:val="26"/>
          <w:szCs w:val="26"/>
        </w:rPr>
        <w:t xml:space="preserve"> Provide simple communication tools (e.g., communication board) for "OFF" state patients.</w:t>
      </w:r>
    </w:p>
    <w:p w14:paraId="38EE34FD"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Routine disruption analysis:</w:t>
      </w:r>
      <w:r>
        <w:rPr>
          <w:rFonts w:ascii="Times New Roman" w:eastAsia="Times New Roman" w:hAnsi="Times New Roman" w:cs="Times New Roman"/>
          <w:sz w:val="26"/>
          <w:szCs w:val="26"/>
        </w:rPr>
        <w:t xml:space="preserve"> Identify factors that disrupt the patient's routine.</w:t>
      </w:r>
    </w:p>
    <w:p w14:paraId="38EE34FE"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Stage detection:</w:t>
      </w:r>
      <w:r>
        <w:rPr>
          <w:rFonts w:ascii="Times New Roman" w:eastAsia="Times New Roman" w:hAnsi="Times New Roman" w:cs="Times New Roman"/>
          <w:sz w:val="26"/>
          <w:szCs w:val="26"/>
        </w:rPr>
        <w:t xml:space="preserve"> Recognize transitions between Parkinson's stages due to its progressive nature.</w:t>
      </w:r>
    </w:p>
    <w:p w14:paraId="38EE34FF"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Anomaly detection:</w:t>
      </w:r>
      <w:r>
        <w:rPr>
          <w:rFonts w:ascii="Times New Roman" w:eastAsia="Times New Roman" w:hAnsi="Times New Roman" w:cs="Times New Roman"/>
          <w:sz w:val="26"/>
          <w:szCs w:val="26"/>
        </w:rPr>
        <w:t xml:space="preserve"> Identify unusual patterns or deviations from the norm.</w:t>
      </w:r>
    </w:p>
    <w:p w14:paraId="38EE3500"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Intermediate state reporting:</w:t>
      </w:r>
      <w:r>
        <w:rPr>
          <w:rFonts w:ascii="Times New Roman" w:eastAsia="Times New Roman" w:hAnsi="Times New Roman" w:cs="Times New Roman"/>
          <w:sz w:val="26"/>
          <w:szCs w:val="26"/>
        </w:rPr>
        <w:t xml:space="preserve"> Prioritize reporting in intermediate states between "ON" and "OFF".</w:t>
      </w:r>
    </w:p>
    <w:p w14:paraId="38EE3501" w14:textId="77777777" w:rsidR="008F0277" w:rsidRDefault="00FF3E4E">
      <w:pPr>
        <w:widowControl w:val="0"/>
        <w:numPr>
          <w:ilvl w:val="0"/>
          <w:numId w:val="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Context-aware information:</w:t>
      </w:r>
      <w:r>
        <w:rPr>
          <w:rFonts w:ascii="Times New Roman" w:eastAsia="Times New Roman" w:hAnsi="Times New Roman" w:cs="Times New Roman"/>
          <w:sz w:val="26"/>
          <w:szCs w:val="26"/>
        </w:rPr>
        <w:t xml:space="preserve"> Provide relevant information at different frequencies based on "ON" or "OFF" states.</w:t>
      </w:r>
    </w:p>
    <w:p w14:paraId="38EE3502" w14:textId="77777777" w:rsidR="008F0277" w:rsidRDefault="00FF3E4E">
      <w:pPr>
        <w:widowControl w:val="0"/>
        <w:numPr>
          <w:ilvl w:val="0"/>
          <w:numId w:val="6"/>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Computational assistance:</w:t>
      </w:r>
      <w:r>
        <w:rPr>
          <w:rFonts w:ascii="Times New Roman" w:eastAsia="Times New Roman" w:hAnsi="Times New Roman" w:cs="Times New Roman"/>
          <w:sz w:val="26"/>
          <w:szCs w:val="26"/>
        </w:rPr>
        <w:t xml:space="preserve"> Support calculations and data analysis.</w:t>
      </w:r>
    </w:p>
    <w:p w14:paraId="38EE3503"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Specific Nutrition Requirements:</w:t>
      </w:r>
    </w:p>
    <w:p w14:paraId="38EE3504" w14:textId="77777777" w:rsidR="008F0277" w:rsidRDefault="00FF3E4E">
      <w:pPr>
        <w:widowControl w:val="0"/>
        <w:numPr>
          <w:ilvl w:val="0"/>
          <w:numId w:val="22"/>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Food diary:</w:t>
      </w:r>
      <w:r>
        <w:rPr>
          <w:rFonts w:ascii="Times New Roman" w:eastAsia="Times New Roman" w:hAnsi="Times New Roman" w:cs="Times New Roman"/>
          <w:sz w:val="26"/>
          <w:szCs w:val="26"/>
        </w:rPr>
        <w:t xml:space="preserve"> Implement a food diary with weekly table or free-text options (Dana will provide examples).</w:t>
      </w:r>
    </w:p>
    <w:p w14:paraId="38EE3505"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User-personalized recommendations:</w:t>
      </w:r>
      <w:r>
        <w:rPr>
          <w:rFonts w:ascii="Times New Roman" w:eastAsia="Times New Roman" w:hAnsi="Times New Roman" w:cs="Times New Roman"/>
          <w:sz w:val="26"/>
          <w:szCs w:val="26"/>
        </w:rPr>
        <w:t xml:space="preserve"> Adapt recommendations based on user data.</w:t>
      </w:r>
    </w:p>
    <w:p w14:paraId="38EE3506"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Medication reminders:</w:t>
      </w:r>
      <w:r>
        <w:rPr>
          <w:rFonts w:ascii="Times New Roman" w:eastAsia="Times New Roman" w:hAnsi="Times New Roman" w:cs="Times New Roman"/>
          <w:sz w:val="26"/>
          <w:szCs w:val="26"/>
        </w:rPr>
        <w:t xml:space="preserve"> Provide reminders for medication type and timing.</w:t>
      </w:r>
    </w:p>
    <w:p w14:paraId="38EE3507"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Reminder customization:</w:t>
      </w:r>
      <w:r>
        <w:rPr>
          <w:rFonts w:ascii="Times New Roman" w:eastAsia="Times New Roman" w:hAnsi="Times New Roman" w:cs="Times New Roman"/>
          <w:sz w:val="26"/>
          <w:szCs w:val="26"/>
        </w:rPr>
        <w:t xml:space="preserve"> Allow users to control the frequency and type of reminders.</w:t>
      </w:r>
    </w:p>
    <w:p w14:paraId="38EE3508"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Combined text and image reporting:</w:t>
      </w:r>
      <w:r>
        <w:rPr>
          <w:rFonts w:ascii="Times New Roman" w:eastAsia="Times New Roman" w:hAnsi="Times New Roman" w:cs="Times New Roman"/>
          <w:sz w:val="26"/>
          <w:szCs w:val="26"/>
        </w:rPr>
        <w:t xml:space="preserve"> Combine text and image reporting to provide a more comprehensive picture (addressing potential omissions).</w:t>
      </w:r>
    </w:p>
    <w:p w14:paraId="38EE3509"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Positive reinforcement:</w:t>
      </w:r>
      <w:r>
        <w:rPr>
          <w:rFonts w:ascii="Times New Roman" w:eastAsia="Times New Roman" w:hAnsi="Times New Roman" w:cs="Times New Roman"/>
          <w:sz w:val="26"/>
          <w:szCs w:val="26"/>
        </w:rPr>
        <w:t xml:space="preserve"> Implement positive feedback and rewards to encourage system usage.</w:t>
      </w:r>
    </w:p>
    <w:p w14:paraId="38EE350A"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Nutritional analysis:</w:t>
      </w:r>
      <w:r>
        <w:rPr>
          <w:rFonts w:ascii="Times New Roman" w:eastAsia="Times New Roman" w:hAnsi="Times New Roman" w:cs="Times New Roman"/>
          <w:sz w:val="26"/>
          <w:szCs w:val="26"/>
        </w:rPr>
        <w:t xml:space="preserve"> Analyze food intake in terms of macronutrients (proteins, carbohydrates, etc.).</w:t>
      </w:r>
    </w:p>
    <w:p w14:paraId="38EE350B"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Nutrient conversion:</w:t>
      </w:r>
      <w:r>
        <w:rPr>
          <w:rFonts w:ascii="Times New Roman" w:eastAsia="Times New Roman" w:hAnsi="Times New Roman" w:cs="Times New Roman"/>
          <w:sz w:val="26"/>
          <w:szCs w:val="26"/>
        </w:rPr>
        <w:t xml:space="preserve"> Convert food intake into nutritional components (protein intake affects Michael's main medication).</w:t>
      </w:r>
    </w:p>
    <w:p w14:paraId="38EE350C"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Bowel movement tracking:</w:t>
      </w:r>
      <w:r>
        <w:rPr>
          <w:rFonts w:ascii="Times New Roman" w:eastAsia="Times New Roman" w:hAnsi="Times New Roman" w:cs="Times New Roman"/>
          <w:sz w:val="26"/>
          <w:szCs w:val="26"/>
        </w:rPr>
        <w:t xml:space="preserve"> Include bowel movement tracking due to its nutritional influence and potential impact on Parkinson's symptoms.</w:t>
      </w:r>
    </w:p>
    <w:p w14:paraId="38EE350D"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Visual bowel movement reporting:</w:t>
      </w:r>
      <w:r>
        <w:rPr>
          <w:rFonts w:ascii="Times New Roman" w:eastAsia="Times New Roman" w:hAnsi="Times New Roman" w:cs="Times New Roman"/>
          <w:sz w:val="26"/>
          <w:szCs w:val="26"/>
        </w:rPr>
        <w:t xml:space="preserve"> Allow for visual reporting of bowel movements using a scale (Dana will provide examples).</w:t>
      </w:r>
    </w:p>
    <w:p w14:paraId="38EE350E"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Hunger and satiety scale:</w:t>
      </w:r>
      <w:r>
        <w:rPr>
          <w:rFonts w:ascii="Times New Roman" w:eastAsia="Times New Roman" w:hAnsi="Times New Roman" w:cs="Times New Roman"/>
          <w:sz w:val="26"/>
          <w:szCs w:val="26"/>
        </w:rPr>
        <w:t xml:space="preserve"> Implement a 1-10 scale for hunger and satiety levels (Dana will provide examples).</w:t>
      </w:r>
    </w:p>
    <w:p w14:paraId="38EE350F" w14:textId="77777777" w:rsidR="008F0277" w:rsidRDefault="00FF3E4E">
      <w:pPr>
        <w:widowControl w:val="0"/>
        <w:numPr>
          <w:ilvl w:val="0"/>
          <w:numId w:val="2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Contextual meal information:</w:t>
      </w:r>
      <w:r>
        <w:rPr>
          <w:rFonts w:ascii="Times New Roman" w:eastAsia="Times New Roman" w:hAnsi="Times New Roman" w:cs="Times New Roman"/>
          <w:sz w:val="26"/>
          <w:szCs w:val="26"/>
        </w:rPr>
        <w:t xml:space="preserve"> Include information about the patient's overall and emotional state during meals.</w:t>
      </w:r>
    </w:p>
    <w:p w14:paraId="38EE3510" w14:textId="77777777" w:rsidR="008F0277" w:rsidRDefault="00FF3E4E">
      <w:pPr>
        <w:widowControl w:val="0"/>
        <w:numPr>
          <w:ilvl w:val="0"/>
          <w:numId w:val="22"/>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Meal environment tracking:</w:t>
      </w:r>
      <w:r>
        <w:rPr>
          <w:rFonts w:ascii="Times New Roman" w:eastAsia="Times New Roman" w:hAnsi="Times New Roman" w:cs="Times New Roman"/>
          <w:sz w:val="26"/>
          <w:szCs w:val="26"/>
        </w:rPr>
        <w:t xml:space="preserve"> Record the environmental conditions surrounding meals (e.g., Michael eating while driving).</w:t>
      </w:r>
    </w:p>
    <w:p w14:paraId="38EE3511"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Michael's Nutrition Management Requests:</w:t>
      </w:r>
    </w:p>
    <w:p w14:paraId="38EE3512" w14:textId="77777777" w:rsidR="008F0277" w:rsidRDefault="00FF3E4E">
      <w:pPr>
        <w:widowControl w:val="0"/>
        <w:numPr>
          <w:ilvl w:val="0"/>
          <w:numId w:val="8"/>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Mood tracking:</w:t>
      </w:r>
      <w:r>
        <w:rPr>
          <w:rFonts w:ascii="Times New Roman" w:eastAsia="Times New Roman" w:hAnsi="Times New Roman" w:cs="Times New Roman"/>
          <w:sz w:val="26"/>
          <w:szCs w:val="26"/>
        </w:rPr>
        <w:t xml:space="preserve"> Allow for mood input alongside food intake to understand the impact of food on overall well-being.</w:t>
      </w:r>
    </w:p>
    <w:p w14:paraId="38EE3513" w14:textId="77777777" w:rsidR="008F0277" w:rsidRDefault="00FF3E4E">
      <w:pPr>
        <w:widowControl w:val="0"/>
        <w:numPr>
          <w:ilvl w:val="0"/>
          <w:numId w:val="8"/>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Improvement tracking:</w:t>
      </w:r>
      <w:r>
        <w:rPr>
          <w:rFonts w:ascii="Times New Roman" w:eastAsia="Times New Roman" w:hAnsi="Times New Roman" w:cs="Times New Roman"/>
          <w:sz w:val="26"/>
          <w:szCs w:val="26"/>
        </w:rPr>
        <w:t xml:space="preserve"> Highlight improvements in training duration compared to the previous week.</w:t>
      </w:r>
    </w:p>
    <w:p w14:paraId="38EE3514" w14:textId="77777777" w:rsidR="008F0277" w:rsidRDefault="00FF3E4E">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Thought for consideration: </w:t>
      </w:r>
    </w:p>
    <w:p w14:paraId="38EE3515"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Parkinson's association can accelerate the use of an application. It's worth looking for food databases that can be connected (in terms of information). Basic information:</w:t>
      </w:r>
    </w:p>
    <w:p w14:paraId="38EE3516" w14:textId="77777777" w:rsidR="008F0277" w:rsidRDefault="00FF3E4E">
      <w:pPr>
        <w:widowControl w:val="0"/>
        <w:numPr>
          <w:ilvl w:val="0"/>
          <w:numId w:val="12"/>
        </w:numPr>
        <w:spacing w:before="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are no fixed menus.</w:t>
      </w:r>
    </w:p>
    <w:p w14:paraId="38EE3517" w14:textId="77777777" w:rsidR="008F0277" w:rsidRDefault="00FF3E4E">
      <w:pPr>
        <w:widowControl w:val="0"/>
        <w:numPr>
          <w:ilvl w:val="0"/>
          <w:numId w:val="1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are foods that Michael will never eat.</w:t>
      </w:r>
    </w:p>
    <w:p w14:paraId="38EE3518" w14:textId="77777777" w:rsidR="008F0277" w:rsidRDefault="00FF3E4E">
      <w:pPr>
        <w:widowControl w:val="0"/>
        <w:numPr>
          <w:ilvl w:val="0"/>
          <w:numId w:val="1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There are foods that Michael wants to eat, </w:t>
      </w:r>
      <w:proofErr w:type="spellStart"/>
      <w:r>
        <w:rPr>
          <w:rFonts w:ascii="Times New Roman" w:eastAsia="Times New Roman" w:hAnsi="Times New Roman" w:cs="Times New Roman"/>
          <w:sz w:val="26"/>
          <w:szCs w:val="26"/>
        </w:rPr>
        <w:t>thbut</w:t>
      </w:r>
      <w:proofErr w:type="spellEnd"/>
      <w:r>
        <w:rPr>
          <w:rFonts w:ascii="Times New Roman" w:eastAsia="Times New Roman" w:hAnsi="Times New Roman" w:cs="Times New Roman"/>
          <w:sz w:val="26"/>
          <w:szCs w:val="26"/>
        </w:rPr>
        <w:t xml:space="preserve"> Dana doesn't allow.</w:t>
      </w:r>
    </w:p>
    <w:p w14:paraId="38EE3519" w14:textId="77777777" w:rsidR="008F0277" w:rsidRDefault="00FF3E4E">
      <w:pPr>
        <w:widowControl w:val="0"/>
        <w:numPr>
          <w:ilvl w:val="0"/>
          <w:numId w:val="1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are foods that can be negotiated.</w:t>
      </w:r>
    </w:p>
    <w:p w14:paraId="38EE351A" w14:textId="77777777" w:rsidR="008F0277" w:rsidRDefault="00FF3E4E">
      <w:pPr>
        <w:widowControl w:val="0"/>
        <w:numPr>
          <w:ilvl w:val="0"/>
          <w:numId w:val="12"/>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are patients for whom weight may also be important.</w:t>
      </w:r>
    </w:p>
    <w:p w14:paraId="38EE351B"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Next meeting: Online meeting with Hagit, Michael's wife =&gt; needs to be coordinated.</w:t>
      </w:r>
    </w:p>
    <w:p w14:paraId="38EE351C"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Thank you for the opportunity,</w:t>
      </w:r>
    </w:p>
    <w:p w14:paraId="38EE351D" w14:textId="77777777" w:rsidR="008F0277" w:rsidRDefault="00FF3E4E">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Julia.</w:t>
      </w:r>
    </w:p>
    <w:sectPr w:rsidR="008F0277">
      <w:headerReference w:type="default" r:id="rId33"/>
      <w:footerReference w:type="default" r:id="rId3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85182B" w14:textId="77777777" w:rsidR="00136626" w:rsidRDefault="00136626">
      <w:pPr>
        <w:spacing w:line="240" w:lineRule="auto"/>
      </w:pPr>
      <w:r>
        <w:separator/>
      </w:r>
    </w:p>
  </w:endnote>
  <w:endnote w:type="continuationSeparator" w:id="0">
    <w:p w14:paraId="7C0360E8" w14:textId="77777777" w:rsidR="00136626" w:rsidRDefault="001366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DB2D57EA-59DC-4AF5-AF98-69038DB07B2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embedRegular r:id="rId2" w:fontKey="{6CB5693C-DA8D-4CB6-B40B-0FC2B457BC09}"/>
  </w:font>
  <w:font w:name="Roboto">
    <w:charset w:val="00"/>
    <w:family w:val="auto"/>
    <w:pitch w:val="variable"/>
    <w:sig w:usb0="E0000AFF" w:usb1="5000217F" w:usb2="00000021" w:usb3="00000000" w:csb0="0000019F" w:csb1="00000000"/>
    <w:embedRegular r:id="rId3" w:fontKey="{03818A71-B6FA-4DB5-9DD3-C7ADB80C8854}"/>
    <w:embedBold r:id="rId4" w:fontKey="{96E8449D-1B87-4A88-8640-8EF5D75AE297}"/>
  </w:font>
  <w:font w:name="Calibri">
    <w:panose1 w:val="020F0502020204030204"/>
    <w:charset w:val="00"/>
    <w:family w:val="swiss"/>
    <w:pitch w:val="variable"/>
    <w:sig w:usb0="E4002EFF" w:usb1="C000247B" w:usb2="00000009" w:usb3="00000000" w:csb0="000001FF" w:csb1="00000000"/>
    <w:embedRegular r:id="rId5" w:fontKey="{CC915626-4146-49EF-BFB3-029BAC075B3D}"/>
    <w:embedBold r:id="rId6" w:fontKey="{EB73FA18-A2E7-4E32-8A1C-A74268719E66}"/>
  </w:font>
  <w:font w:name="Cambria">
    <w:panose1 w:val="02040503050406030204"/>
    <w:charset w:val="00"/>
    <w:family w:val="roman"/>
    <w:pitch w:val="variable"/>
    <w:sig w:usb0="E00006FF" w:usb1="420024FF" w:usb2="02000000" w:usb3="00000000" w:csb0="0000019F" w:csb1="00000000"/>
    <w:embedRegular r:id="rId7" w:fontKey="{3F649467-D139-4981-AB9A-0B5130429E2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0744677"/>
      <w:docPartObj>
        <w:docPartGallery w:val="Page Numbers (Bottom of Page)"/>
        <w:docPartUnique/>
      </w:docPartObj>
    </w:sdtPr>
    <w:sdtContent>
      <w:p w14:paraId="2B4DEB8E" w14:textId="58C2A75C" w:rsidR="001D23E1" w:rsidRDefault="001D23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291A5A" w14:textId="77777777" w:rsidR="001D23E1" w:rsidRDefault="001D23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52D1F2" w14:textId="77777777" w:rsidR="00136626" w:rsidRDefault="00136626">
      <w:pPr>
        <w:spacing w:line="240" w:lineRule="auto"/>
      </w:pPr>
      <w:r>
        <w:separator/>
      </w:r>
    </w:p>
  </w:footnote>
  <w:footnote w:type="continuationSeparator" w:id="0">
    <w:p w14:paraId="6E5B8813" w14:textId="77777777" w:rsidR="00136626" w:rsidRDefault="0013662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EE355B" w14:textId="77777777" w:rsidR="008F0277" w:rsidRDefault="008F0277">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86637"/>
    <w:multiLevelType w:val="multilevel"/>
    <w:tmpl w:val="2DE8A1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791750"/>
    <w:multiLevelType w:val="multilevel"/>
    <w:tmpl w:val="22C8A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EF40B9"/>
    <w:multiLevelType w:val="multilevel"/>
    <w:tmpl w:val="5984A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A033CC"/>
    <w:multiLevelType w:val="multilevel"/>
    <w:tmpl w:val="B0321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C55DB6"/>
    <w:multiLevelType w:val="multilevel"/>
    <w:tmpl w:val="B36CA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04345F"/>
    <w:multiLevelType w:val="multilevel"/>
    <w:tmpl w:val="CFD01F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38B5E91"/>
    <w:multiLevelType w:val="multilevel"/>
    <w:tmpl w:val="5B2E78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44723C8"/>
    <w:multiLevelType w:val="multilevel"/>
    <w:tmpl w:val="CC020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A96177"/>
    <w:multiLevelType w:val="multilevel"/>
    <w:tmpl w:val="A754E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1F5386"/>
    <w:multiLevelType w:val="multilevel"/>
    <w:tmpl w:val="EDB4D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6E5165"/>
    <w:multiLevelType w:val="multilevel"/>
    <w:tmpl w:val="8EE0A6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17C42D0"/>
    <w:multiLevelType w:val="multilevel"/>
    <w:tmpl w:val="EC808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2205938"/>
    <w:multiLevelType w:val="multilevel"/>
    <w:tmpl w:val="137854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2A3018C"/>
    <w:multiLevelType w:val="multilevel"/>
    <w:tmpl w:val="2708C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30F23E4"/>
    <w:multiLevelType w:val="multilevel"/>
    <w:tmpl w:val="5128F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0C1DC6"/>
    <w:multiLevelType w:val="multilevel"/>
    <w:tmpl w:val="F044FE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4C12F96"/>
    <w:multiLevelType w:val="multilevel"/>
    <w:tmpl w:val="8F820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4CE286D"/>
    <w:multiLevelType w:val="multilevel"/>
    <w:tmpl w:val="29BA1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556A93"/>
    <w:multiLevelType w:val="multilevel"/>
    <w:tmpl w:val="B32AB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65C3E30"/>
    <w:multiLevelType w:val="multilevel"/>
    <w:tmpl w:val="E28002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74E1E38"/>
    <w:multiLevelType w:val="multilevel"/>
    <w:tmpl w:val="E8F0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A024983"/>
    <w:multiLevelType w:val="multilevel"/>
    <w:tmpl w:val="DDDA7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B22037B"/>
    <w:multiLevelType w:val="multilevel"/>
    <w:tmpl w:val="81369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D555A11"/>
    <w:multiLevelType w:val="multilevel"/>
    <w:tmpl w:val="EB4A1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0323311"/>
    <w:multiLevelType w:val="multilevel"/>
    <w:tmpl w:val="9362C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1D9019C"/>
    <w:multiLevelType w:val="multilevel"/>
    <w:tmpl w:val="C6C05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86541B7"/>
    <w:multiLevelType w:val="multilevel"/>
    <w:tmpl w:val="94A87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90E0526"/>
    <w:multiLevelType w:val="multilevel"/>
    <w:tmpl w:val="602AA8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92B6A90"/>
    <w:multiLevelType w:val="multilevel"/>
    <w:tmpl w:val="BF28E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A39691B"/>
    <w:multiLevelType w:val="multilevel"/>
    <w:tmpl w:val="141E07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A453769"/>
    <w:multiLevelType w:val="multilevel"/>
    <w:tmpl w:val="CC9279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0511EF1"/>
    <w:multiLevelType w:val="multilevel"/>
    <w:tmpl w:val="79529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2CD644A"/>
    <w:multiLevelType w:val="multilevel"/>
    <w:tmpl w:val="6E448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44844FDC"/>
    <w:multiLevelType w:val="multilevel"/>
    <w:tmpl w:val="C5B65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6236A3A"/>
    <w:multiLevelType w:val="multilevel"/>
    <w:tmpl w:val="238C3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75F4FBD"/>
    <w:multiLevelType w:val="multilevel"/>
    <w:tmpl w:val="81A2A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C22065D"/>
    <w:multiLevelType w:val="multilevel"/>
    <w:tmpl w:val="A5265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CCF53FC"/>
    <w:multiLevelType w:val="multilevel"/>
    <w:tmpl w:val="7266374E"/>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4E276CFE"/>
    <w:multiLevelType w:val="multilevel"/>
    <w:tmpl w:val="3166A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07E46CF"/>
    <w:multiLevelType w:val="multilevel"/>
    <w:tmpl w:val="920EBC72"/>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51031625"/>
    <w:multiLevelType w:val="multilevel"/>
    <w:tmpl w:val="9B4425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13360F3"/>
    <w:multiLevelType w:val="multilevel"/>
    <w:tmpl w:val="1826B8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34836E2"/>
    <w:multiLevelType w:val="multilevel"/>
    <w:tmpl w:val="9490E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58B6F8A"/>
    <w:multiLevelType w:val="multilevel"/>
    <w:tmpl w:val="B68240B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55BF37D1"/>
    <w:multiLevelType w:val="multilevel"/>
    <w:tmpl w:val="3968C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6F301CB"/>
    <w:multiLevelType w:val="multilevel"/>
    <w:tmpl w:val="EBD25C8A"/>
    <w:lvl w:ilvl="0">
      <w:start w:val="1"/>
      <w:numFmt w:val="decimal"/>
      <w:lvlText w:val="%1."/>
      <w:lvlJc w:val="left"/>
      <w:pPr>
        <w:ind w:left="425"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15:restartNumberingAfterBreak="0">
    <w:nsid w:val="576F781D"/>
    <w:multiLevelType w:val="multilevel"/>
    <w:tmpl w:val="9E20C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83364DA"/>
    <w:multiLevelType w:val="multilevel"/>
    <w:tmpl w:val="82940C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58AD2051"/>
    <w:multiLevelType w:val="multilevel"/>
    <w:tmpl w:val="F7E008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9294E16"/>
    <w:multiLevelType w:val="multilevel"/>
    <w:tmpl w:val="B34ACE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5AD43442"/>
    <w:multiLevelType w:val="multilevel"/>
    <w:tmpl w:val="1AE4E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B227B61"/>
    <w:multiLevelType w:val="multilevel"/>
    <w:tmpl w:val="1F6A8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B63342C"/>
    <w:multiLevelType w:val="multilevel"/>
    <w:tmpl w:val="9288E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C32260E"/>
    <w:multiLevelType w:val="multilevel"/>
    <w:tmpl w:val="3C9A5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D6D7521"/>
    <w:multiLevelType w:val="multilevel"/>
    <w:tmpl w:val="66CAB6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5E622A2A"/>
    <w:multiLevelType w:val="multilevel"/>
    <w:tmpl w:val="92101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F3D7751"/>
    <w:multiLevelType w:val="multilevel"/>
    <w:tmpl w:val="643E071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60863D09"/>
    <w:multiLevelType w:val="multilevel"/>
    <w:tmpl w:val="90FA45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624716D3"/>
    <w:multiLevelType w:val="multilevel"/>
    <w:tmpl w:val="B080A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2AA5B87"/>
    <w:multiLevelType w:val="multilevel"/>
    <w:tmpl w:val="443635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31434E7"/>
    <w:multiLevelType w:val="multilevel"/>
    <w:tmpl w:val="A6186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36E4D46"/>
    <w:multiLevelType w:val="multilevel"/>
    <w:tmpl w:val="6CE29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3E50C09"/>
    <w:multiLevelType w:val="multilevel"/>
    <w:tmpl w:val="C2FE3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48E55AE"/>
    <w:multiLevelType w:val="multilevel"/>
    <w:tmpl w:val="73C24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657618E"/>
    <w:multiLevelType w:val="multilevel"/>
    <w:tmpl w:val="B0DA15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69070AC9"/>
    <w:multiLevelType w:val="multilevel"/>
    <w:tmpl w:val="E0BE8C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6B4E4DA2"/>
    <w:multiLevelType w:val="multilevel"/>
    <w:tmpl w:val="261437AA"/>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502"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6FF00BF5"/>
    <w:multiLevelType w:val="multilevel"/>
    <w:tmpl w:val="AE5CAA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71F81552"/>
    <w:multiLevelType w:val="multilevel"/>
    <w:tmpl w:val="1D8A9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84A0D68"/>
    <w:multiLevelType w:val="multilevel"/>
    <w:tmpl w:val="1ED89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78FA5539"/>
    <w:multiLevelType w:val="multilevel"/>
    <w:tmpl w:val="663C62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798A6E28"/>
    <w:multiLevelType w:val="multilevel"/>
    <w:tmpl w:val="A0205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7AC64258"/>
    <w:multiLevelType w:val="multilevel"/>
    <w:tmpl w:val="E354C3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7B344FFE"/>
    <w:multiLevelType w:val="multilevel"/>
    <w:tmpl w:val="22AC78DE"/>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7DF74901"/>
    <w:multiLevelType w:val="multilevel"/>
    <w:tmpl w:val="C4A44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FBC1E1A"/>
    <w:multiLevelType w:val="multilevel"/>
    <w:tmpl w:val="294C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93054633">
    <w:abstractNumId w:val="17"/>
  </w:num>
  <w:num w:numId="2" w16cid:durableId="1251350655">
    <w:abstractNumId w:val="7"/>
  </w:num>
  <w:num w:numId="3" w16cid:durableId="69085227">
    <w:abstractNumId w:val="53"/>
  </w:num>
  <w:num w:numId="4" w16cid:durableId="1176336897">
    <w:abstractNumId w:val="49"/>
  </w:num>
  <w:num w:numId="5" w16cid:durableId="302538533">
    <w:abstractNumId w:val="68"/>
  </w:num>
  <w:num w:numId="6" w16cid:durableId="1798059676">
    <w:abstractNumId w:val="60"/>
  </w:num>
  <w:num w:numId="7" w16cid:durableId="256207625">
    <w:abstractNumId w:val="19"/>
  </w:num>
  <w:num w:numId="8" w16cid:durableId="1325276396">
    <w:abstractNumId w:val="51"/>
  </w:num>
  <w:num w:numId="9" w16cid:durableId="1108040348">
    <w:abstractNumId w:val="28"/>
  </w:num>
  <w:num w:numId="10" w16cid:durableId="393630285">
    <w:abstractNumId w:val="35"/>
  </w:num>
  <w:num w:numId="11" w16cid:durableId="1192037226">
    <w:abstractNumId w:val="50"/>
  </w:num>
  <w:num w:numId="12" w16cid:durableId="727998760">
    <w:abstractNumId w:val="42"/>
  </w:num>
  <w:num w:numId="13" w16cid:durableId="814031740">
    <w:abstractNumId w:val="67"/>
  </w:num>
  <w:num w:numId="14" w16cid:durableId="129174529">
    <w:abstractNumId w:val="74"/>
  </w:num>
  <w:num w:numId="15" w16cid:durableId="915096436">
    <w:abstractNumId w:val="33"/>
  </w:num>
  <w:num w:numId="16" w16cid:durableId="253170504">
    <w:abstractNumId w:val="12"/>
  </w:num>
  <w:num w:numId="17" w16cid:durableId="1790856406">
    <w:abstractNumId w:val="3"/>
  </w:num>
  <w:num w:numId="18" w16cid:durableId="910315756">
    <w:abstractNumId w:val="14"/>
  </w:num>
  <w:num w:numId="19" w16cid:durableId="1719163940">
    <w:abstractNumId w:val="24"/>
  </w:num>
  <w:num w:numId="20" w16cid:durableId="1407532605">
    <w:abstractNumId w:val="64"/>
  </w:num>
  <w:num w:numId="21" w16cid:durableId="373893580">
    <w:abstractNumId w:val="46"/>
  </w:num>
  <w:num w:numId="22" w16cid:durableId="317151424">
    <w:abstractNumId w:val="18"/>
  </w:num>
  <w:num w:numId="23" w16cid:durableId="1004895059">
    <w:abstractNumId w:val="26"/>
  </w:num>
  <w:num w:numId="24" w16cid:durableId="345793444">
    <w:abstractNumId w:val="8"/>
  </w:num>
  <w:num w:numId="25" w16cid:durableId="893196634">
    <w:abstractNumId w:val="30"/>
  </w:num>
  <w:num w:numId="26" w16cid:durableId="1806776324">
    <w:abstractNumId w:val="63"/>
  </w:num>
  <w:num w:numId="27" w16cid:durableId="95565065">
    <w:abstractNumId w:val="65"/>
  </w:num>
  <w:num w:numId="28" w16cid:durableId="1548370861">
    <w:abstractNumId w:val="4"/>
  </w:num>
  <w:num w:numId="29" w16cid:durableId="803430624">
    <w:abstractNumId w:val="20"/>
  </w:num>
  <w:num w:numId="30" w16cid:durableId="2094550930">
    <w:abstractNumId w:val="41"/>
  </w:num>
  <w:num w:numId="31" w16cid:durableId="1387603044">
    <w:abstractNumId w:val="52"/>
  </w:num>
  <w:num w:numId="32" w16cid:durableId="1857109199">
    <w:abstractNumId w:val="66"/>
  </w:num>
  <w:num w:numId="33" w16cid:durableId="922762803">
    <w:abstractNumId w:val="22"/>
  </w:num>
  <w:num w:numId="34" w16cid:durableId="1098791653">
    <w:abstractNumId w:val="71"/>
  </w:num>
  <w:num w:numId="35" w16cid:durableId="1995379346">
    <w:abstractNumId w:val="11"/>
  </w:num>
  <w:num w:numId="36" w16cid:durableId="389619237">
    <w:abstractNumId w:val="16"/>
  </w:num>
  <w:num w:numId="37" w16cid:durableId="1150514967">
    <w:abstractNumId w:val="70"/>
  </w:num>
  <w:num w:numId="38" w16cid:durableId="1838417403">
    <w:abstractNumId w:val="69"/>
  </w:num>
  <w:num w:numId="39" w16cid:durableId="1980913778">
    <w:abstractNumId w:val="2"/>
  </w:num>
  <w:num w:numId="40" w16cid:durableId="779226764">
    <w:abstractNumId w:val="37"/>
  </w:num>
  <w:num w:numId="41" w16cid:durableId="1626890212">
    <w:abstractNumId w:val="54"/>
  </w:num>
  <w:num w:numId="42" w16cid:durableId="210306938">
    <w:abstractNumId w:val="1"/>
  </w:num>
  <w:num w:numId="43" w16cid:durableId="1473408427">
    <w:abstractNumId w:val="21"/>
  </w:num>
  <w:num w:numId="44" w16cid:durableId="1814369870">
    <w:abstractNumId w:val="55"/>
  </w:num>
  <w:num w:numId="45" w16cid:durableId="377046110">
    <w:abstractNumId w:val="38"/>
  </w:num>
  <w:num w:numId="46" w16cid:durableId="671643426">
    <w:abstractNumId w:val="9"/>
  </w:num>
  <w:num w:numId="47" w16cid:durableId="1367759665">
    <w:abstractNumId w:val="57"/>
  </w:num>
  <w:num w:numId="48" w16cid:durableId="2006586178">
    <w:abstractNumId w:val="56"/>
  </w:num>
  <w:num w:numId="49" w16cid:durableId="899681076">
    <w:abstractNumId w:val="29"/>
  </w:num>
  <w:num w:numId="50" w16cid:durableId="1170368173">
    <w:abstractNumId w:val="15"/>
  </w:num>
  <w:num w:numId="51" w16cid:durableId="326444829">
    <w:abstractNumId w:val="0"/>
  </w:num>
  <w:num w:numId="52" w16cid:durableId="381827107">
    <w:abstractNumId w:val="5"/>
  </w:num>
  <w:num w:numId="53" w16cid:durableId="77019336">
    <w:abstractNumId w:val="6"/>
  </w:num>
  <w:num w:numId="54" w16cid:durableId="4747088">
    <w:abstractNumId w:val="32"/>
  </w:num>
  <w:num w:numId="55" w16cid:durableId="120420555">
    <w:abstractNumId w:val="25"/>
  </w:num>
  <w:num w:numId="56" w16cid:durableId="639697114">
    <w:abstractNumId w:val="59"/>
  </w:num>
  <w:num w:numId="57" w16cid:durableId="1272400676">
    <w:abstractNumId w:val="27"/>
  </w:num>
  <w:num w:numId="58" w16cid:durableId="99837103">
    <w:abstractNumId w:val="40"/>
  </w:num>
  <w:num w:numId="59" w16cid:durableId="381951322">
    <w:abstractNumId w:val="61"/>
  </w:num>
  <w:num w:numId="60" w16cid:durableId="808673119">
    <w:abstractNumId w:val="43"/>
  </w:num>
  <w:num w:numId="61" w16cid:durableId="289098306">
    <w:abstractNumId w:val="73"/>
  </w:num>
  <w:num w:numId="62" w16cid:durableId="1041979426">
    <w:abstractNumId w:val="45"/>
  </w:num>
  <w:num w:numId="63" w16cid:durableId="989140842">
    <w:abstractNumId w:val="13"/>
  </w:num>
  <w:num w:numId="64" w16cid:durableId="694355724">
    <w:abstractNumId w:val="31"/>
  </w:num>
  <w:num w:numId="65" w16cid:durableId="531385606">
    <w:abstractNumId w:val="75"/>
  </w:num>
  <w:num w:numId="66" w16cid:durableId="1617255058">
    <w:abstractNumId w:val="47"/>
  </w:num>
  <w:num w:numId="67" w16cid:durableId="1667972861">
    <w:abstractNumId w:val="34"/>
  </w:num>
  <w:num w:numId="68" w16cid:durableId="87165393">
    <w:abstractNumId w:val="58"/>
  </w:num>
  <w:num w:numId="69" w16cid:durableId="1391809838">
    <w:abstractNumId w:val="48"/>
  </w:num>
  <w:num w:numId="70" w16cid:durableId="318462008">
    <w:abstractNumId w:val="10"/>
  </w:num>
  <w:num w:numId="71" w16cid:durableId="2064133556">
    <w:abstractNumId w:val="39"/>
  </w:num>
  <w:num w:numId="72" w16cid:durableId="1834831746">
    <w:abstractNumId w:val="23"/>
  </w:num>
  <w:num w:numId="73" w16cid:durableId="458886539">
    <w:abstractNumId w:val="36"/>
  </w:num>
  <w:num w:numId="74" w16cid:durableId="757870927">
    <w:abstractNumId w:val="44"/>
  </w:num>
  <w:num w:numId="75" w16cid:durableId="1501264877">
    <w:abstractNumId w:val="62"/>
  </w:num>
  <w:num w:numId="76" w16cid:durableId="564488575">
    <w:abstractNumId w:val="72"/>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ulia Sheidin">
    <w15:presenceInfo w15:providerId="AD" w15:userId="S::julia@braude.ac.il::5c927c62-44d3-41ab-bded-ebd64a3fd8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0277"/>
    <w:rsid w:val="000269BC"/>
    <w:rsid w:val="000277D3"/>
    <w:rsid w:val="00031003"/>
    <w:rsid w:val="000F5CD8"/>
    <w:rsid w:val="001167A6"/>
    <w:rsid w:val="00136626"/>
    <w:rsid w:val="00152384"/>
    <w:rsid w:val="00192556"/>
    <w:rsid w:val="001D23E1"/>
    <w:rsid w:val="001E374B"/>
    <w:rsid w:val="00205BE3"/>
    <w:rsid w:val="00241F83"/>
    <w:rsid w:val="0025743F"/>
    <w:rsid w:val="002851B9"/>
    <w:rsid w:val="002B4BE8"/>
    <w:rsid w:val="00313C4D"/>
    <w:rsid w:val="00317AA9"/>
    <w:rsid w:val="003316CA"/>
    <w:rsid w:val="00342F75"/>
    <w:rsid w:val="00367F17"/>
    <w:rsid w:val="0039412E"/>
    <w:rsid w:val="00394252"/>
    <w:rsid w:val="003B0DCD"/>
    <w:rsid w:val="003C4F3B"/>
    <w:rsid w:val="003D4D14"/>
    <w:rsid w:val="0040708F"/>
    <w:rsid w:val="00414E6F"/>
    <w:rsid w:val="00473638"/>
    <w:rsid w:val="00491BC8"/>
    <w:rsid w:val="004E5E97"/>
    <w:rsid w:val="004F5EA1"/>
    <w:rsid w:val="005538D4"/>
    <w:rsid w:val="005638CF"/>
    <w:rsid w:val="005B40FE"/>
    <w:rsid w:val="005D593A"/>
    <w:rsid w:val="005D7FC4"/>
    <w:rsid w:val="00604D6D"/>
    <w:rsid w:val="0063785C"/>
    <w:rsid w:val="006619E3"/>
    <w:rsid w:val="00672F3A"/>
    <w:rsid w:val="00675073"/>
    <w:rsid w:val="0069760C"/>
    <w:rsid w:val="006B77D1"/>
    <w:rsid w:val="006D2F3C"/>
    <w:rsid w:val="006D335C"/>
    <w:rsid w:val="00771DD6"/>
    <w:rsid w:val="0077558C"/>
    <w:rsid w:val="00783A7F"/>
    <w:rsid w:val="007A098A"/>
    <w:rsid w:val="007A7EBF"/>
    <w:rsid w:val="007C1DA4"/>
    <w:rsid w:val="007D171F"/>
    <w:rsid w:val="007F3A49"/>
    <w:rsid w:val="008173B2"/>
    <w:rsid w:val="0082196E"/>
    <w:rsid w:val="0084169D"/>
    <w:rsid w:val="00861EC3"/>
    <w:rsid w:val="00866803"/>
    <w:rsid w:val="008A37D9"/>
    <w:rsid w:val="008C1D9D"/>
    <w:rsid w:val="008C6E03"/>
    <w:rsid w:val="008E6A10"/>
    <w:rsid w:val="008F0277"/>
    <w:rsid w:val="00917B97"/>
    <w:rsid w:val="00921A65"/>
    <w:rsid w:val="00923960"/>
    <w:rsid w:val="00971518"/>
    <w:rsid w:val="009D4B33"/>
    <w:rsid w:val="009D5827"/>
    <w:rsid w:val="00A75A3C"/>
    <w:rsid w:val="00A95306"/>
    <w:rsid w:val="00A970BD"/>
    <w:rsid w:val="00AB6501"/>
    <w:rsid w:val="00AE3DA1"/>
    <w:rsid w:val="00AF303C"/>
    <w:rsid w:val="00B436D4"/>
    <w:rsid w:val="00B4746D"/>
    <w:rsid w:val="00B6543E"/>
    <w:rsid w:val="00B701B7"/>
    <w:rsid w:val="00BA1096"/>
    <w:rsid w:val="00BC2EDD"/>
    <w:rsid w:val="00BC6ADB"/>
    <w:rsid w:val="00BF46D4"/>
    <w:rsid w:val="00C02034"/>
    <w:rsid w:val="00C04C6D"/>
    <w:rsid w:val="00C233F1"/>
    <w:rsid w:val="00C25D95"/>
    <w:rsid w:val="00C31C82"/>
    <w:rsid w:val="00C3298B"/>
    <w:rsid w:val="00C37507"/>
    <w:rsid w:val="00C76C7D"/>
    <w:rsid w:val="00C937E5"/>
    <w:rsid w:val="00C96FF4"/>
    <w:rsid w:val="00CA7E52"/>
    <w:rsid w:val="00CB0584"/>
    <w:rsid w:val="00CB1B32"/>
    <w:rsid w:val="00CB3981"/>
    <w:rsid w:val="00CC6C5E"/>
    <w:rsid w:val="00CD0D47"/>
    <w:rsid w:val="00D04101"/>
    <w:rsid w:val="00D446FA"/>
    <w:rsid w:val="00D46E99"/>
    <w:rsid w:val="00D72D24"/>
    <w:rsid w:val="00D72DDE"/>
    <w:rsid w:val="00D82B4A"/>
    <w:rsid w:val="00D85E53"/>
    <w:rsid w:val="00D87C36"/>
    <w:rsid w:val="00DB6FAD"/>
    <w:rsid w:val="00DB7B75"/>
    <w:rsid w:val="00DD066B"/>
    <w:rsid w:val="00E0682F"/>
    <w:rsid w:val="00E25CDC"/>
    <w:rsid w:val="00E467D5"/>
    <w:rsid w:val="00E72DAC"/>
    <w:rsid w:val="00E8029C"/>
    <w:rsid w:val="00E979BC"/>
    <w:rsid w:val="00F040A4"/>
    <w:rsid w:val="00F043BF"/>
    <w:rsid w:val="00F1046C"/>
    <w:rsid w:val="00F304FF"/>
    <w:rsid w:val="00F34354"/>
    <w:rsid w:val="00F478B5"/>
    <w:rsid w:val="00F730B5"/>
    <w:rsid w:val="00FD7182"/>
    <w:rsid w:val="00FF3E4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EE30B0"/>
  <w15:docId w15:val="{228AD8F8-756E-4568-868A-840D0BF00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8065F5"/>
    <w:pPr>
      <w:spacing w:line="240" w:lineRule="auto"/>
    </w:pPr>
  </w:style>
  <w:style w:type="paragraph" w:styleId="CommentSubject">
    <w:name w:val="annotation subject"/>
    <w:basedOn w:val="CommentText"/>
    <w:next w:val="CommentText"/>
    <w:link w:val="CommentSubjectChar"/>
    <w:uiPriority w:val="99"/>
    <w:semiHidden/>
    <w:unhideWhenUsed/>
    <w:rsid w:val="000856FA"/>
    <w:rPr>
      <w:b/>
      <w:bCs/>
    </w:rPr>
  </w:style>
  <w:style w:type="character" w:customStyle="1" w:styleId="CommentSubjectChar">
    <w:name w:val="Comment Subject Char"/>
    <w:basedOn w:val="CommentTextChar"/>
    <w:link w:val="CommentSubject"/>
    <w:uiPriority w:val="99"/>
    <w:semiHidden/>
    <w:rsid w:val="000856FA"/>
    <w:rPr>
      <w:b/>
      <w:bCs/>
      <w:sz w:val="20"/>
      <w:szCs w:val="20"/>
    </w:rPr>
  </w:style>
  <w:style w:type="paragraph" w:styleId="ListParagraph">
    <w:name w:val="List Paragraph"/>
    <w:basedOn w:val="Normal"/>
    <w:uiPriority w:val="34"/>
    <w:qFormat/>
    <w:rsid w:val="00036A9F"/>
    <w:pPr>
      <w:ind w:left="720"/>
      <w:contextualSpacing/>
    </w:p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E74BBD"/>
    <w:pPr>
      <w:spacing w:after="200" w:line="240" w:lineRule="auto"/>
    </w:pPr>
    <w:rPr>
      <w:i/>
      <w:iCs/>
      <w:color w:val="1F497D" w:themeColor="text2"/>
      <w:sz w:val="18"/>
      <w:szCs w:val="18"/>
    </w:rPr>
  </w:style>
  <w:style w:type="paragraph" w:customStyle="1" w:styleId="MDPI31text">
    <w:name w:val="MDPI_3.1_text"/>
    <w:qFormat/>
    <w:rsid w:val="001C0ED3"/>
    <w:pPr>
      <w:adjustRightInd w:val="0"/>
      <w:snapToGrid w:val="0"/>
      <w:spacing w:line="228" w:lineRule="auto"/>
      <w:ind w:left="2608" w:firstLine="425"/>
      <w:jc w:val="both"/>
    </w:pPr>
    <w:rPr>
      <w:rFonts w:ascii="Palatino Linotype" w:eastAsia="Times New Roman" w:hAnsi="Palatino Linotype" w:cs="Times New Roman"/>
      <w:snapToGrid w:val="0"/>
      <w:color w:val="000000"/>
      <w:sz w:val="20"/>
      <w:lang w:val="en-US" w:eastAsia="de-DE" w:bidi="en-US"/>
    </w:r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B0DCD"/>
    <w:rPr>
      <w:color w:val="0000FF" w:themeColor="hyperlink"/>
      <w:u w:val="single"/>
    </w:rPr>
  </w:style>
  <w:style w:type="character" w:styleId="UnresolvedMention">
    <w:name w:val="Unresolved Mention"/>
    <w:basedOn w:val="DefaultParagraphFont"/>
    <w:uiPriority w:val="99"/>
    <w:semiHidden/>
    <w:unhideWhenUsed/>
    <w:rsid w:val="003B0DCD"/>
    <w:rPr>
      <w:color w:val="605E5C"/>
      <w:shd w:val="clear" w:color="auto" w:fill="E1DFDD"/>
    </w:rPr>
  </w:style>
  <w:style w:type="paragraph" w:styleId="Header">
    <w:name w:val="header"/>
    <w:basedOn w:val="Normal"/>
    <w:link w:val="HeaderChar"/>
    <w:uiPriority w:val="99"/>
    <w:unhideWhenUsed/>
    <w:rsid w:val="001D23E1"/>
    <w:pPr>
      <w:tabs>
        <w:tab w:val="center" w:pos="4153"/>
        <w:tab w:val="right" w:pos="8306"/>
      </w:tabs>
      <w:spacing w:line="240" w:lineRule="auto"/>
    </w:pPr>
  </w:style>
  <w:style w:type="character" w:customStyle="1" w:styleId="HeaderChar">
    <w:name w:val="Header Char"/>
    <w:basedOn w:val="DefaultParagraphFont"/>
    <w:link w:val="Header"/>
    <w:uiPriority w:val="99"/>
    <w:rsid w:val="001D23E1"/>
  </w:style>
  <w:style w:type="paragraph" w:styleId="Footer">
    <w:name w:val="footer"/>
    <w:basedOn w:val="Normal"/>
    <w:link w:val="FooterChar"/>
    <w:uiPriority w:val="99"/>
    <w:unhideWhenUsed/>
    <w:rsid w:val="001D23E1"/>
    <w:pPr>
      <w:tabs>
        <w:tab w:val="center" w:pos="4153"/>
        <w:tab w:val="right" w:pos="8306"/>
      </w:tabs>
      <w:spacing w:line="240" w:lineRule="auto"/>
    </w:pPr>
  </w:style>
  <w:style w:type="character" w:customStyle="1" w:styleId="FooterChar">
    <w:name w:val="Footer Char"/>
    <w:basedOn w:val="DefaultParagraphFont"/>
    <w:link w:val="Footer"/>
    <w:uiPriority w:val="99"/>
    <w:rsid w:val="001D23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11/relationships/people" Target="people.xml"/><Relationship Id="rId10" Type="http://schemas.openxmlformats.org/officeDocument/2006/relationships/hyperlink" Target="mailto:Aviram.Fishman@e.braude.ac.il"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mailto:Omers354@gmail.com" TargetMode="Externa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Mq3LrhF+2reDpY7dBqby1cVvjg==">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50</Pages>
  <Words>10617</Words>
  <Characters>60523</Characters>
  <Application>Microsoft Office Word</Application>
  <DocSecurity>0</DocSecurity>
  <Lines>504</Lines>
  <Paragraphs>141</Paragraphs>
  <ScaleCrop>false</ScaleCrop>
  <HeadingPairs>
    <vt:vector size="2" baseType="variant">
      <vt:variant>
        <vt:lpstr>Title</vt:lpstr>
      </vt:variant>
      <vt:variant>
        <vt:i4>1</vt:i4>
      </vt:variant>
    </vt:vector>
  </HeadingPairs>
  <TitlesOfParts>
    <vt:vector size="1" baseType="lpstr">
      <vt:lpstr/>
    </vt:vector>
  </TitlesOfParts>
  <Company>ORT Braude College</Company>
  <LinksUpToDate>false</LinksUpToDate>
  <CharactersWithSpaces>70999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אבירם פישמן</dc:creator>
  <cp:lastModifiedBy>אבירם פישמן</cp:lastModifiedBy>
  <cp:revision>2</cp:revision>
  <dcterms:created xsi:type="dcterms:W3CDTF">2024-09-01T18:07:00Z</dcterms:created>
  <dcterms:modified xsi:type="dcterms:W3CDTF">2024-09-01T18:07:00Z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e08e757cd04a81761b2d8b6113a66fa97fe442acf2ffdc92d487b2c66ca3494e</vt:lpwstr>
  </property>
</Properties>
</file>