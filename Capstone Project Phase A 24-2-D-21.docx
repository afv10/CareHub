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EE30B0" w14:textId="77777777" w:rsidR="008F0277" w:rsidRDefault="00FF3E4E">
      <w:pPr>
        <w:widowControl w:val="0"/>
        <w:spacing w:before="3" w:line="240" w:lineRule="auto"/>
        <w:jc w:val="both"/>
        <w:rPr>
          <w:rFonts w:ascii="Times New Roman" w:eastAsia="Times New Roman" w:hAnsi="Times New Roman" w:cs="Times New Roman"/>
          <w:b/>
          <w:sz w:val="96"/>
          <w:szCs w:val="96"/>
        </w:rPr>
      </w:pPr>
      <w:r>
        <w:rPr>
          <w:rFonts w:ascii="Times New Roman" w:eastAsia="Times New Roman" w:hAnsi="Times New Roman" w:cs="Times New Roman"/>
          <w:b/>
          <w:noProof/>
          <w:sz w:val="96"/>
          <w:szCs w:val="96"/>
        </w:rPr>
        <w:drawing>
          <wp:inline distT="114300" distB="114300" distL="114300" distR="114300" wp14:anchorId="38EE351E" wp14:editId="38EE351F">
            <wp:extent cx="5943600" cy="1409700"/>
            <wp:effectExtent l="0" t="0" r="0" b="0"/>
            <wp:docPr id="12950962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943600" cy="1409700"/>
                    </a:xfrm>
                    <a:prstGeom prst="rect">
                      <a:avLst/>
                    </a:prstGeom>
                    <a:ln/>
                  </pic:spPr>
                </pic:pic>
              </a:graphicData>
            </a:graphic>
          </wp:inline>
        </w:drawing>
      </w:r>
    </w:p>
    <w:p w14:paraId="38EE30B1" w14:textId="77777777" w:rsidR="008F0277" w:rsidRDefault="008F0277">
      <w:pPr>
        <w:widowControl w:val="0"/>
        <w:spacing w:before="3" w:line="240" w:lineRule="auto"/>
        <w:jc w:val="both"/>
        <w:rPr>
          <w:rFonts w:ascii="Times New Roman" w:eastAsia="Times New Roman" w:hAnsi="Times New Roman" w:cs="Times New Roman"/>
          <w:sz w:val="36"/>
          <w:szCs w:val="36"/>
        </w:rPr>
      </w:pPr>
    </w:p>
    <w:p w14:paraId="38EE30B2" w14:textId="77777777" w:rsidR="008F0277" w:rsidRDefault="00FF3E4E">
      <w:pPr>
        <w:widowControl w:val="0"/>
        <w:spacing w:before="3"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Capstone Project Phase A</w:t>
      </w:r>
    </w:p>
    <w:p w14:paraId="38EE30B3" w14:textId="77777777" w:rsidR="008F0277" w:rsidRDefault="00FF3E4E">
      <w:pPr>
        <w:widowControl w:val="0"/>
        <w:spacing w:before="3" w:line="240" w:lineRule="auto"/>
        <w:jc w:val="center"/>
        <w:rPr>
          <w:rFonts w:ascii="Times New Roman" w:eastAsia="Times New Roman" w:hAnsi="Times New Roman" w:cs="Times New Roman"/>
          <w:sz w:val="96"/>
          <w:szCs w:val="96"/>
        </w:rPr>
      </w:pPr>
      <w:r>
        <w:rPr>
          <w:rFonts w:ascii="Times New Roman" w:eastAsia="Times New Roman" w:hAnsi="Times New Roman" w:cs="Times New Roman"/>
          <w:sz w:val="36"/>
          <w:szCs w:val="36"/>
        </w:rPr>
        <w:t>24-2-D-21</w:t>
      </w:r>
    </w:p>
    <w:p w14:paraId="38EE30B4" w14:textId="77777777" w:rsidR="008F0277" w:rsidRDefault="008F0277">
      <w:pPr>
        <w:widowControl w:val="0"/>
        <w:spacing w:before="3" w:line="240" w:lineRule="auto"/>
        <w:jc w:val="center"/>
        <w:rPr>
          <w:rFonts w:ascii="Times New Roman" w:eastAsia="Times New Roman" w:hAnsi="Times New Roman" w:cs="Times New Roman"/>
          <w:sz w:val="48"/>
          <w:szCs w:val="48"/>
        </w:rPr>
      </w:pPr>
    </w:p>
    <w:p w14:paraId="38EE30B5" w14:textId="77777777" w:rsidR="008F0277" w:rsidRDefault="008F0277">
      <w:pPr>
        <w:widowControl w:val="0"/>
        <w:spacing w:before="3" w:line="240" w:lineRule="auto"/>
        <w:jc w:val="center"/>
        <w:rPr>
          <w:rFonts w:ascii="Times New Roman" w:eastAsia="Times New Roman" w:hAnsi="Times New Roman" w:cs="Times New Roman"/>
          <w:sz w:val="96"/>
          <w:szCs w:val="96"/>
        </w:rPr>
      </w:pPr>
    </w:p>
    <w:p w14:paraId="38EE30B6" w14:textId="77777777" w:rsidR="008F0277" w:rsidRDefault="008F0277">
      <w:pPr>
        <w:widowControl w:val="0"/>
        <w:spacing w:before="3" w:line="240" w:lineRule="auto"/>
        <w:jc w:val="center"/>
        <w:rPr>
          <w:rFonts w:ascii="Times New Roman" w:eastAsia="Times New Roman" w:hAnsi="Times New Roman" w:cs="Times New Roman"/>
          <w:sz w:val="96"/>
          <w:szCs w:val="96"/>
        </w:rPr>
      </w:pPr>
    </w:p>
    <w:p w14:paraId="38EE30B7" w14:textId="77777777" w:rsidR="008F0277" w:rsidRDefault="00FF3E4E">
      <w:pPr>
        <w:widowControl w:val="0"/>
        <w:spacing w:before="3"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96"/>
          <w:szCs w:val="96"/>
        </w:rPr>
        <w:t>CareHub</w:t>
      </w:r>
    </w:p>
    <w:p w14:paraId="38EE30B8" w14:textId="77777777" w:rsidR="008F0277" w:rsidRDefault="00FF3E4E">
      <w:pPr>
        <w:widowControl w:val="0"/>
        <w:spacing w:before="3"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Development of an Application for Daily</w:t>
      </w:r>
    </w:p>
    <w:p w14:paraId="38EE30B9" w14:textId="733B7431" w:rsidR="008F0277" w:rsidRDefault="00FF3E4E">
      <w:pPr>
        <w:widowControl w:val="0"/>
        <w:spacing w:before="3"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36"/>
          <w:szCs w:val="36"/>
        </w:rPr>
        <w:t>Management and Support for Parkinson</w:t>
      </w:r>
      <w:r w:rsidR="00241F83">
        <w:rPr>
          <w:rFonts w:ascii="Times New Roman" w:eastAsia="Times New Roman" w:hAnsi="Times New Roman" w:cs="Times New Roman"/>
          <w:sz w:val="36"/>
          <w:szCs w:val="36"/>
        </w:rPr>
        <w:t>'s</w:t>
      </w:r>
      <w:r>
        <w:rPr>
          <w:rFonts w:ascii="Times New Roman" w:eastAsia="Times New Roman" w:hAnsi="Times New Roman" w:cs="Times New Roman"/>
          <w:sz w:val="36"/>
          <w:szCs w:val="36"/>
        </w:rPr>
        <w:t xml:space="preserve"> Patients</w:t>
      </w:r>
    </w:p>
    <w:p w14:paraId="38EE30BA" w14:textId="77777777" w:rsidR="008F0277" w:rsidRDefault="008F0277">
      <w:pPr>
        <w:widowControl w:val="0"/>
        <w:spacing w:before="3" w:line="240" w:lineRule="auto"/>
        <w:jc w:val="center"/>
        <w:rPr>
          <w:rFonts w:ascii="Times New Roman" w:eastAsia="Times New Roman" w:hAnsi="Times New Roman" w:cs="Times New Roman"/>
          <w:b/>
          <w:sz w:val="96"/>
          <w:szCs w:val="96"/>
        </w:rPr>
      </w:pPr>
    </w:p>
    <w:p w14:paraId="38EE30BB" w14:textId="77777777" w:rsidR="008F0277" w:rsidRDefault="008F0277">
      <w:pPr>
        <w:widowControl w:val="0"/>
        <w:spacing w:before="3" w:line="240" w:lineRule="auto"/>
        <w:jc w:val="center"/>
        <w:rPr>
          <w:rFonts w:ascii="Times New Roman" w:eastAsia="Times New Roman" w:hAnsi="Times New Roman" w:cs="Times New Roman"/>
          <w:b/>
          <w:sz w:val="96"/>
          <w:szCs w:val="96"/>
        </w:rPr>
      </w:pPr>
    </w:p>
    <w:p w14:paraId="38EE30BC" w14:textId="77777777" w:rsidR="008F0277" w:rsidRDefault="008F0277">
      <w:pPr>
        <w:widowControl w:val="0"/>
        <w:spacing w:before="3" w:line="240" w:lineRule="auto"/>
        <w:jc w:val="center"/>
        <w:rPr>
          <w:rFonts w:ascii="Times New Roman" w:eastAsia="Times New Roman" w:hAnsi="Times New Roman" w:cs="Times New Roman"/>
          <w:b/>
          <w:sz w:val="96"/>
          <w:szCs w:val="96"/>
        </w:rPr>
      </w:pPr>
    </w:p>
    <w:p w14:paraId="38EE30BD" w14:textId="77777777" w:rsidR="008F0277" w:rsidRDefault="00FF3E4E">
      <w:pPr>
        <w:widowControl w:val="0"/>
        <w:spacing w:before="3"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Supervisor: Ph.D. Julia Sheidin</w:t>
      </w:r>
    </w:p>
    <w:p w14:paraId="38EE30BE" w14:textId="77777777" w:rsidR="008F0277" w:rsidRDefault="00FF3E4E">
      <w:pPr>
        <w:widowControl w:val="0"/>
        <w:spacing w:before="3"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Omer Sommerstein - </w:t>
      </w:r>
      <w:hyperlink r:id="rId9">
        <w:r>
          <w:rPr>
            <w:rFonts w:ascii="Times New Roman" w:eastAsia="Times New Roman" w:hAnsi="Times New Roman" w:cs="Times New Roman"/>
            <w:b/>
            <w:color w:val="1155CC"/>
            <w:sz w:val="26"/>
            <w:szCs w:val="26"/>
            <w:u w:val="single"/>
          </w:rPr>
          <w:t>Omers354@gmail.com</w:t>
        </w:r>
      </w:hyperlink>
    </w:p>
    <w:p w14:paraId="52680084" w14:textId="713ADF01" w:rsidR="003B0DCD" w:rsidRDefault="00FF3E4E">
      <w:pPr>
        <w:widowControl w:val="0"/>
        <w:spacing w:before="3" w:line="240" w:lineRule="auto"/>
        <w:jc w:val="center"/>
        <w:rPr>
          <w:lang w:val="en-US"/>
        </w:rPr>
      </w:pPr>
      <w:r>
        <w:rPr>
          <w:rFonts w:ascii="Times New Roman" w:eastAsia="Times New Roman" w:hAnsi="Times New Roman" w:cs="Times New Roman"/>
          <w:b/>
          <w:sz w:val="26"/>
          <w:szCs w:val="26"/>
        </w:rPr>
        <w:t xml:space="preserve">Aviram Fishman - </w:t>
      </w:r>
      <w:hyperlink r:id="rId10" w:history="1">
        <w:r w:rsidR="003B0DCD" w:rsidRPr="00E74A22">
          <w:rPr>
            <w:rStyle w:val="Hyperlink"/>
            <w:rFonts w:ascii="Times New Roman" w:eastAsia="Times New Roman" w:hAnsi="Times New Roman" w:cs="Times New Roman"/>
            <w:b/>
            <w:sz w:val="26"/>
            <w:szCs w:val="26"/>
          </w:rPr>
          <w:t>Aviram.Fishman@e.braude.ac.il</w:t>
        </w:r>
      </w:hyperlink>
    </w:p>
    <w:p w14:paraId="38EE30BF" w14:textId="16B900FF" w:rsidR="008F0277" w:rsidRDefault="00FF3E4E">
      <w:pPr>
        <w:widowControl w:val="0"/>
        <w:spacing w:before="3" w:line="240" w:lineRule="auto"/>
        <w:jc w:val="center"/>
        <w:rPr>
          <w:rFonts w:ascii="Times New Roman" w:eastAsia="Times New Roman" w:hAnsi="Times New Roman" w:cs="Times New Roman"/>
          <w:b/>
          <w:sz w:val="26"/>
          <w:szCs w:val="26"/>
        </w:rPr>
      </w:pPr>
      <w:r>
        <w:br w:type="page"/>
      </w:r>
    </w:p>
    <w:p w14:paraId="38EE30C0" w14:textId="77777777" w:rsidR="008F0277" w:rsidRDefault="00FF3E4E">
      <w:pPr>
        <w:widowControl w:val="0"/>
        <w:spacing w:before="3"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Table of Content:</w:t>
      </w:r>
    </w:p>
    <w:p w14:paraId="38EE30C1" w14:textId="77777777" w:rsidR="008F0277" w:rsidRDefault="008F0277">
      <w:pPr>
        <w:widowControl w:val="0"/>
        <w:spacing w:before="3" w:line="240" w:lineRule="auto"/>
        <w:jc w:val="both"/>
        <w:rPr>
          <w:rFonts w:ascii="Times New Roman" w:eastAsia="Times New Roman" w:hAnsi="Times New Roman" w:cs="Times New Roman"/>
          <w:sz w:val="26"/>
          <w:szCs w:val="26"/>
        </w:rPr>
      </w:pPr>
    </w:p>
    <w:p w14:paraId="38EE30C2" w14:textId="10345423"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Abstract ……………………………………………………………………………</w:t>
      </w:r>
      <w:r w:rsidR="007C1DA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3</w:t>
      </w:r>
    </w:p>
    <w:p w14:paraId="38EE30C3"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Introduction …………………………………………………………………………… 3</w:t>
      </w:r>
    </w:p>
    <w:p w14:paraId="38EE30C4" w14:textId="1E6C9DA8"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Related Work and Background ……………………………………………………</w:t>
      </w:r>
      <w:r w:rsidR="007C1DA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4</w:t>
      </w:r>
    </w:p>
    <w:p w14:paraId="38EE30C5" w14:textId="68536DD9"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3.1 Impact on Parkinson's Disease Patients …………………………………</w:t>
      </w:r>
      <w:r w:rsidR="00C96FF4">
        <w:rPr>
          <w:rFonts w:ascii="Times New Roman" w:eastAsia="Times New Roman" w:hAnsi="Times New Roman" w:cs="Times New Roman"/>
          <w:sz w:val="26"/>
          <w:szCs w:val="26"/>
        </w:rPr>
        <w:t>.</w:t>
      </w:r>
      <w:r>
        <w:rPr>
          <w:rFonts w:ascii="Times New Roman" w:eastAsia="Times New Roman" w:hAnsi="Times New Roman" w:cs="Times New Roman"/>
          <w:sz w:val="26"/>
          <w:szCs w:val="26"/>
        </w:rPr>
        <w:t>…… 4</w:t>
      </w:r>
    </w:p>
    <w:p w14:paraId="38EE30C6" w14:textId="3CCEE5D2"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3.2 Parkinson's Disease Management ………………………………………</w:t>
      </w:r>
      <w:r w:rsidR="00C96FF4">
        <w:rPr>
          <w:rFonts w:ascii="Times New Roman" w:eastAsia="Times New Roman" w:hAnsi="Times New Roman" w:cs="Times New Roman"/>
          <w:sz w:val="26"/>
          <w:szCs w:val="26"/>
        </w:rPr>
        <w:t>.</w:t>
      </w:r>
      <w:r>
        <w:rPr>
          <w:rFonts w:ascii="Times New Roman" w:eastAsia="Times New Roman" w:hAnsi="Times New Roman" w:cs="Times New Roman"/>
          <w:sz w:val="26"/>
          <w:szCs w:val="26"/>
        </w:rPr>
        <w:t>……. 4</w:t>
      </w:r>
    </w:p>
    <w:p w14:paraId="5858EFBA" w14:textId="6BA890FB" w:rsidR="00771DD6" w:rsidRDefault="00FF3E4E" w:rsidP="00771DD6">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3.3 Supporting the Need for Software Solutions ……………………………</w:t>
      </w:r>
      <w:r w:rsidR="00C96FF4">
        <w:rPr>
          <w:rFonts w:ascii="Times New Roman" w:eastAsia="Times New Roman" w:hAnsi="Times New Roman" w:cs="Times New Roman"/>
          <w:sz w:val="26"/>
          <w:szCs w:val="26"/>
        </w:rPr>
        <w:t>.</w:t>
      </w:r>
      <w:r>
        <w:rPr>
          <w:rFonts w:ascii="Times New Roman" w:eastAsia="Times New Roman" w:hAnsi="Times New Roman" w:cs="Times New Roman"/>
          <w:sz w:val="26"/>
          <w:szCs w:val="26"/>
        </w:rPr>
        <w:t>…… 5</w:t>
      </w:r>
    </w:p>
    <w:p w14:paraId="2D0F583E" w14:textId="21F5BEE1" w:rsidR="00771DD6" w:rsidRDefault="00771DD6" w:rsidP="00771DD6">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3.4 Existing Solutions ………………………………………………………</w:t>
      </w:r>
      <w:r w:rsidR="00C96FF4">
        <w:rPr>
          <w:rFonts w:ascii="Times New Roman" w:eastAsia="Times New Roman" w:hAnsi="Times New Roman" w:cs="Times New Roman"/>
          <w:sz w:val="26"/>
          <w:szCs w:val="26"/>
        </w:rPr>
        <w:t>.</w:t>
      </w:r>
      <w:r>
        <w:rPr>
          <w:rFonts w:ascii="Times New Roman" w:eastAsia="Times New Roman" w:hAnsi="Times New Roman" w:cs="Times New Roman"/>
          <w:sz w:val="26"/>
          <w:szCs w:val="26"/>
        </w:rPr>
        <w:t>….… 7</w:t>
      </w:r>
    </w:p>
    <w:p w14:paraId="17F513CC" w14:textId="4E92C577" w:rsidR="00771DD6" w:rsidRDefault="00FF3E4E" w:rsidP="00771DD6">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3.</w:t>
      </w:r>
      <w:r w:rsidR="00771DD6">
        <w:rPr>
          <w:rFonts w:ascii="Times New Roman" w:eastAsia="Times New Roman" w:hAnsi="Times New Roman" w:cs="Times New Roman"/>
          <w:sz w:val="26"/>
          <w:szCs w:val="26"/>
        </w:rPr>
        <w:t>5</w:t>
      </w:r>
      <w:r>
        <w:rPr>
          <w:rFonts w:ascii="Times New Roman" w:eastAsia="Times New Roman" w:hAnsi="Times New Roman" w:cs="Times New Roman"/>
          <w:sz w:val="26"/>
          <w:szCs w:val="26"/>
        </w:rPr>
        <w:t xml:space="preserve"> Summary ………………………………………………………………...</w:t>
      </w:r>
      <w:r w:rsidR="007C1DA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1</w:t>
      </w:r>
      <w:r w:rsidR="00771DD6">
        <w:rPr>
          <w:rFonts w:ascii="Times New Roman" w:eastAsia="Times New Roman" w:hAnsi="Times New Roman" w:cs="Times New Roman"/>
          <w:sz w:val="26"/>
          <w:szCs w:val="26"/>
        </w:rPr>
        <w:t>2</w:t>
      </w:r>
    </w:p>
    <w:p w14:paraId="38EE30C9" w14:textId="49F3EB82"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 Expected Achievements ……………………………………………………………... 1</w:t>
      </w:r>
      <w:r w:rsidR="00771DD6">
        <w:rPr>
          <w:rFonts w:ascii="Times New Roman" w:eastAsia="Times New Roman" w:hAnsi="Times New Roman" w:cs="Times New Roman"/>
          <w:sz w:val="26"/>
          <w:szCs w:val="26"/>
        </w:rPr>
        <w:t>2</w:t>
      </w:r>
      <w:r>
        <w:rPr>
          <w:rFonts w:ascii="Times New Roman" w:eastAsia="Times New Roman" w:hAnsi="Times New Roman" w:cs="Times New Roman"/>
          <w:sz w:val="26"/>
          <w:szCs w:val="26"/>
        </w:rPr>
        <w:t xml:space="preserve"> </w:t>
      </w:r>
    </w:p>
    <w:p w14:paraId="38EE30CA" w14:textId="7F55C58B"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 Research and Engineering Process ………………………………………</w:t>
      </w:r>
      <w:r w:rsidR="007C1DA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13 </w:t>
      </w:r>
    </w:p>
    <w:p w14:paraId="38EE30CB" w14:textId="2E16C2C2" w:rsidR="008F0277" w:rsidRDefault="00FF3E4E">
      <w:pPr>
        <w:widowControl w:val="0"/>
        <w:spacing w:before="3"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5.1 Process …………………….……………………………….………</w:t>
      </w:r>
      <w:r w:rsidR="007C1DA4">
        <w:rPr>
          <w:rFonts w:ascii="Times New Roman" w:eastAsia="Times New Roman" w:hAnsi="Times New Roman" w:cs="Times New Roman"/>
          <w:sz w:val="26"/>
          <w:szCs w:val="26"/>
        </w:rPr>
        <w:t>…...</w:t>
      </w:r>
      <w:r>
        <w:rPr>
          <w:rFonts w:ascii="Times New Roman" w:eastAsia="Times New Roman" w:hAnsi="Times New Roman" w:cs="Times New Roman"/>
          <w:sz w:val="26"/>
          <w:szCs w:val="26"/>
        </w:rPr>
        <w:t>…… 13</w:t>
      </w:r>
    </w:p>
    <w:p w14:paraId="38EE30CC" w14:textId="75ADA73D" w:rsidR="008F0277" w:rsidRDefault="00FF3E4E">
      <w:pPr>
        <w:widowControl w:val="0"/>
        <w:spacing w:before="3"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5.2 Product ……………………....…………………………………………</w:t>
      </w:r>
      <w:r w:rsidR="00C96FF4">
        <w:rPr>
          <w:rFonts w:ascii="Times New Roman" w:eastAsia="Times New Roman" w:hAnsi="Times New Roman" w:cs="Times New Roman"/>
          <w:sz w:val="26"/>
          <w:szCs w:val="26"/>
        </w:rPr>
        <w:t>.</w:t>
      </w:r>
      <w:r>
        <w:rPr>
          <w:rFonts w:ascii="Times New Roman" w:eastAsia="Times New Roman" w:hAnsi="Times New Roman" w:cs="Times New Roman"/>
          <w:sz w:val="26"/>
          <w:szCs w:val="26"/>
        </w:rPr>
        <w:t>…… 1</w:t>
      </w:r>
      <w:r w:rsidR="00CB1B32">
        <w:rPr>
          <w:rFonts w:ascii="Times New Roman" w:eastAsia="Times New Roman" w:hAnsi="Times New Roman" w:cs="Times New Roman"/>
          <w:sz w:val="26"/>
          <w:szCs w:val="26"/>
        </w:rPr>
        <w:t>8</w:t>
      </w:r>
      <w:r>
        <w:rPr>
          <w:rFonts w:ascii="Times New Roman" w:eastAsia="Times New Roman" w:hAnsi="Times New Roman" w:cs="Times New Roman"/>
          <w:sz w:val="26"/>
          <w:szCs w:val="26"/>
        </w:rPr>
        <w:t xml:space="preserve"> </w:t>
      </w:r>
    </w:p>
    <w:p w14:paraId="38EE30CD" w14:textId="3A8E06F5"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 Diagrams ………………………………….……………………………………</w:t>
      </w:r>
      <w:r w:rsidR="00C96FF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w:t>
      </w:r>
      <w:r w:rsidR="00CB1B32">
        <w:rPr>
          <w:rFonts w:ascii="Times New Roman" w:eastAsia="Times New Roman" w:hAnsi="Times New Roman" w:cs="Times New Roman"/>
          <w:sz w:val="26"/>
          <w:szCs w:val="26"/>
        </w:rPr>
        <w:t>19</w:t>
      </w:r>
    </w:p>
    <w:p w14:paraId="38EE30CE" w14:textId="40313369" w:rsidR="008F0277" w:rsidRDefault="00FF3E4E">
      <w:pPr>
        <w:widowControl w:val="0"/>
        <w:spacing w:before="3"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6.1 Use Case …………………………………………………………………</w:t>
      </w:r>
      <w:r w:rsidR="00C96FF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w:t>
      </w:r>
      <w:r w:rsidR="00CB1B32">
        <w:rPr>
          <w:rFonts w:ascii="Times New Roman" w:eastAsia="Times New Roman" w:hAnsi="Times New Roman" w:cs="Times New Roman"/>
          <w:sz w:val="26"/>
          <w:szCs w:val="26"/>
        </w:rPr>
        <w:t>19</w:t>
      </w:r>
    </w:p>
    <w:p w14:paraId="38EE30CF" w14:textId="061280EA" w:rsidR="008F0277" w:rsidRDefault="00FF3E4E">
      <w:pPr>
        <w:widowControl w:val="0"/>
        <w:spacing w:before="3"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6.2 GUI Prototype …………….…………...………………………………</w:t>
      </w:r>
      <w:r w:rsidR="00C96FF4">
        <w:rPr>
          <w:rFonts w:ascii="Times New Roman" w:eastAsia="Times New Roman" w:hAnsi="Times New Roman" w:cs="Times New Roman"/>
          <w:sz w:val="26"/>
          <w:szCs w:val="26"/>
        </w:rPr>
        <w:t>.</w:t>
      </w:r>
      <w:r>
        <w:rPr>
          <w:rFonts w:ascii="Times New Roman" w:eastAsia="Times New Roman" w:hAnsi="Times New Roman" w:cs="Times New Roman"/>
          <w:sz w:val="26"/>
          <w:szCs w:val="26"/>
        </w:rPr>
        <w:t>……. 2</w:t>
      </w:r>
      <w:r w:rsidR="00CB1B32">
        <w:rPr>
          <w:rFonts w:ascii="Times New Roman" w:eastAsia="Times New Roman" w:hAnsi="Times New Roman" w:cs="Times New Roman"/>
          <w:sz w:val="26"/>
          <w:szCs w:val="26"/>
        </w:rPr>
        <w:t>4</w:t>
      </w:r>
    </w:p>
    <w:p w14:paraId="38EE30D0" w14:textId="22CBB680"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 Evaluation / Verification Plan ……………………………………………………</w:t>
      </w:r>
      <w:r w:rsidR="007C1DA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35</w:t>
      </w:r>
    </w:p>
    <w:p w14:paraId="38EE30D1" w14:textId="7A1BAA2D" w:rsidR="008F0277" w:rsidRDefault="00FF3E4E">
      <w:pPr>
        <w:widowControl w:val="0"/>
        <w:spacing w:before="3"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7.1 Testing Plan ……………………………...……………………………</w:t>
      </w:r>
      <w:r w:rsidR="007C1DA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35</w:t>
      </w:r>
    </w:p>
    <w:p w14:paraId="38EE30D2" w14:textId="4595B008" w:rsidR="008F0277" w:rsidRDefault="00FF3E4E">
      <w:pPr>
        <w:widowControl w:val="0"/>
        <w:spacing w:before="3"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7.2 Evaluation </w:t>
      </w:r>
      <w:r w:rsidR="007C1DA4">
        <w:rPr>
          <w:rFonts w:ascii="Times New Roman" w:eastAsia="Times New Roman" w:hAnsi="Times New Roman" w:cs="Times New Roman"/>
          <w:sz w:val="26"/>
          <w:szCs w:val="26"/>
        </w:rPr>
        <w:t>by</w:t>
      </w:r>
      <w:r>
        <w:rPr>
          <w:rFonts w:ascii="Times New Roman" w:eastAsia="Times New Roman" w:hAnsi="Times New Roman" w:cs="Times New Roman"/>
          <w:sz w:val="26"/>
          <w:szCs w:val="26"/>
        </w:rPr>
        <w:t xml:space="preserve"> User …………………………………………………</w:t>
      </w:r>
      <w:r w:rsidR="007C1DA4">
        <w:rPr>
          <w:rFonts w:ascii="Times New Roman" w:eastAsia="Times New Roman" w:hAnsi="Times New Roman" w:cs="Times New Roman"/>
          <w:sz w:val="26"/>
          <w:szCs w:val="26"/>
        </w:rPr>
        <w:t>.</w:t>
      </w:r>
      <w:r>
        <w:rPr>
          <w:rFonts w:ascii="Times New Roman" w:eastAsia="Times New Roman" w:hAnsi="Times New Roman" w:cs="Times New Roman"/>
          <w:sz w:val="26"/>
          <w:szCs w:val="26"/>
        </w:rPr>
        <w:t>………. 37</w:t>
      </w:r>
    </w:p>
    <w:p w14:paraId="38EE30D3" w14:textId="77777777" w:rsidR="008F0277" w:rsidRDefault="00FF3E4E">
      <w:pPr>
        <w:widowControl w:val="0"/>
        <w:spacing w:before="3" w:line="24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8. References …………………………………………………………………………… 38</w:t>
      </w:r>
    </w:p>
    <w:p w14:paraId="26790954" w14:textId="6123A047" w:rsidR="0069760C" w:rsidRPr="0069760C" w:rsidRDefault="0069760C">
      <w:pPr>
        <w:widowControl w:val="0"/>
        <w:spacing w:before="3" w:line="24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9. Appendix …………………………………………………………………………...... 40</w:t>
      </w:r>
    </w:p>
    <w:p w14:paraId="38EE30D4" w14:textId="77777777" w:rsidR="008F0277" w:rsidRDefault="00FF3E4E">
      <w:pPr>
        <w:widowControl w:val="0"/>
        <w:spacing w:before="3" w:line="240" w:lineRule="auto"/>
        <w:jc w:val="both"/>
        <w:rPr>
          <w:rFonts w:ascii="Times New Roman" w:eastAsia="Times New Roman" w:hAnsi="Times New Roman" w:cs="Times New Roman"/>
          <w:sz w:val="26"/>
          <w:szCs w:val="26"/>
        </w:rPr>
      </w:pPr>
      <w:r>
        <w:br w:type="page"/>
      </w:r>
    </w:p>
    <w:p w14:paraId="38EE30D5" w14:textId="77777777" w:rsidR="008F0277" w:rsidRDefault="00FF3E4E">
      <w:pPr>
        <w:widowControl w:val="0"/>
        <w:spacing w:before="3" w:line="240"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 xml:space="preserve">1. </w:t>
      </w:r>
      <w:sdt>
        <w:sdtPr>
          <w:tag w:val="goog_rdk_0"/>
          <w:id w:val="-1761665437"/>
        </w:sdtPr>
        <w:sdtContent/>
      </w:sdt>
      <w:r>
        <w:rPr>
          <w:rFonts w:ascii="Times New Roman" w:eastAsia="Times New Roman" w:hAnsi="Times New Roman" w:cs="Times New Roman"/>
          <w:sz w:val="36"/>
          <w:szCs w:val="36"/>
        </w:rPr>
        <w:t>Abstract</w:t>
      </w:r>
    </w:p>
    <w:p w14:paraId="38EE30D6" w14:textId="77777777" w:rsidR="008F0277" w:rsidRDefault="008F0277">
      <w:pPr>
        <w:widowControl w:val="0"/>
        <w:spacing w:before="3" w:line="240" w:lineRule="auto"/>
        <w:jc w:val="both"/>
        <w:rPr>
          <w:rFonts w:ascii="Times New Roman" w:eastAsia="Times New Roman" w:hAnsi="Times New Roman" w:cs="Times New Roman"/>
          <w:sz w:val="26"/>
          <w:szCs w:val="26"/>
        </w:rPr>
      </w:pPr>
    </w:p>
    <w:p w14:paraId="38EE30D7" w14:textId="66D11327" w:rsidR="008F0277" w:rsidRDefault="00C76C7D" w:rsidP="00B701B7">
      <w:pPr>
        <w:widowControl w:val="0"/>
        <w:spacing w:before="3" w:line="240" w:lineRule="auto"/>
        <w:jc w:val="both"/>
        <w:rPr>
          <w:rFonts w:ascii="Times New Roman" w:eastAsia="Times New Roman" w:hAnsi="Times New Roman" w:cs="Times New Roman"/>
          <w:sz w:val="24"/>
          <w:szCs w:val="24"/>
        </w:rPr>
      </w:pPr>
      <w:r w:rsidRPr="00D85E53">
        <w:rPr>
          <w:rFonts w:ascii="Times New Roman" w:eastAsia="Times New Roman" w:hAnsi="Times New Roman" w:cs="Times New Roman"/>
          <w:sz w:val="24"/>
          <w:szCs w:val="24"/>
        </w:rPr>
        <w:t>Parkinson's disease is a neurodegenerative disorder that significantly impairs a patient's motor abilities, resulting in symptoms such as tremors, muscle stiffness, and slowness of movement.</w:t>
      </w:r>
      <w:r w:rsidR="00B701B7" w:rsidRPr="00B701B7">
        <w:rPr>
          <w:rFonts w:ascii="Times New Roman" w:eastAsia="Times New Roman" w:hAnsi="Times New Roman" w:cs="Times New Roman"/>
          <w:sz w:val="24"/>
          <w:szCs w:val="24"/>
        </w:rPr>
        <w:t xml:space="preserve"> </w:t>
      </w:r>
      <w:r w:rsidR="00B701B7" w:rsidRPr="00D85E53">
        <w:rPr>
          <w:rFonts w:ascii="Times New Roman" w:eastAsia="Times New Roman" w:hAnsi="Times New Roman" w:cs="Times New Roman"/>
          <w:sz w:val="24"/>
          <w:szCs w:val="24"/>
        </w:rPr>
        <w:t xml:space="preserve">Patients with Parkinson's disease experience two distinct states: an “ON” state, where they can perform their daily activities like driving, cooking, and walking according to their lifestyle and disease severity, and an “OFF” state, where they </w:t>
      </w:r>
      <w:r w:rsidR="00B701B7">
        <w:rPr>
          <w:rFonts w:ascii="Times New Roman" w:eastAsia="Times New Roman" w:hAnsi="Times New Roman" w:cs="Times New Roman"/>
          <w:sz w:val="24"/>
          <w:szCs w:val="24"/>
        </w:rPr>
        <w:t>cannot</w:t>
      </w:r>
      <w:r w:rsidR="00B701B7" w:rsidRPr="00D85E53">
        <w:rPr>
          <w:rFonts w:ascii="Times New Roman" w:eastAsia="Times New Roman" w:hAnsi="Times New Roman" w:cs="Times New Roman"/>
          <w:sz w:val="24"/>
          <w:szCs w:val="24"/>
        </w:rPr>
        <w:t xml:space="preserve"> carry out these activities.</w:t>
      </w:r>
      <w:r w:rsidR="00B701B7">
        <w:rPr>
          <w:rFonts w:ascii="Times New Roman" w:eastAsia="Times New Roman" w:hAnsi="Times New Roman" w:cs="Times New Roman"/>
          <w:sz w:val="24"/>
          <w:szCs w:val="24"/>
        </w:rPr>
        <w:t xml:space="preserve"> </w:t>
      </w:r>
      <w:r w:rsidR="00B701B7" w:rsidRPr="00D85E53">
        <w:rPr>
          <w:rFonts w:ascii="Times New Roman" w:eastAsia="Times New Roman" w:hAnsi="Times New Roman" w:cs="Times New Roman"/>
          <w:sz w:val="24"/>
          <w:szCs w:val="24"/>
        </w:rPr>
        <w:t>Currently</w:t>
      </w:r>
      <w:r w:rsidR="00B701B7">
        <w:rPr>
          <w:rFonts w:ascii="Times New Roman" w:eastAsia="Times New Roman" w:hAnsi="Times New Roman" w:cs="Times New Roman"/>
          <w:sz w:val="24"/>
          <w:szCs w:val="24"/>
        </w:rPr>
        <w:t>, there is no cure for Parkinson's disease; various</w:t>
      </w:r>
      <w:r w:rsidR="00B701B7" w:rsidRPr="00D85E53">
        <w:rPr>
          <w:rFonts w:ascii="Times New Roman" w:eastAsia="Times New Roman" w:hAnsi="Times New Roman" w:cs="Times New Roman"/>
          <w:sz w:val="24"/>
          <w:szCs w:val="24"/>
        </w:rPr>
        <w:t xml:space="preserve"> medications can help affect the “ON” state. Research has shown that a combination of physical exercise, proper nutrition, social interactions, and complementary treatments within the community can positively impact patients with Parkinson's. Consistent management through obtaining indicators on the lifestyle of a Parkinson's patient provides various indications that affect the patient.</w:t>
      </w:r>
      <w:r w:rsidRPr="00D85E53">
        <w:rPr>
          <w:rFonts w:ascii="Times New Roman" w:eastAsia="Times New Roman" w:hAnsi="Times New Roman" w:cs="Times New Roman"/>
          <w:sz w:val="24"/>
          <w:szCs w:val="24"/>
        </w:rPr>
        <w:t xml:space="preserve"> </w:t>
      </w:r>
      <w:r w:rsidR="00FF3E4E">
        <w:rPr>
          <w:rFonts w:ascii="Times New Roman" w:eastAsia="Times New Roman" w:hAnsi="Times New Roman" w:cs="Times New Roman"/>
          <w:sz w:val="24"/>
          <w:szCs w:val="24"/>
        </w:rPr>
        <w:t>Traditional methods, such as manual record-keeping or existing applications, often fail to meet the specific needs of Parkinson's patients, leading to challenges that negatively impact their quality of life.</w:t>
      </w:r>
      <w:r>
        <w:rPr>
          <w:rFonts w:ascii="Times New Roman" w:eastAsia="Times New Roman" w:hAnsi="Times New Roman" w:cs="Times New Roman"/>
          <w:sz w:val="24"/>
          <w:szCs w:val="24"/>
        </w:rPr>
        <w:t xml:space="preserve"> This project aims to provide a technological solution that empowers individuals with Parkinson's disease by simplifying the management of their daily lives. </w:t>
      </w:r>
    </w:p>
    <w:p w14:paraId="38EE30D8" w14:textId="77777777"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goal is to develop a user-friendly system that significantly improves the quality of life for Parkinson's patients. The system will enable them to enter essential health and lifestyle data efficiently, with minimal effort, and retrieve this information as needed. Additionally, caregivers, including family members and healthcare professionals, will have access to this data, facilitating better support and care.</w:t>
      </w:r>
    </w:p>
    <w:p w14:paraId="38EE30DA" w14:textId="4BF8BE32" w:rsidR="008F0277" w:rsidRPr="0069760C" w:rsidRDefault="00FF3E4E" w:rsidP="00CA7E52">
      <w:pPr>
        <w:widowControl w:val="0"/>
        <w:spacing w:before="3" w:line="240" w:lineRule="auto"/>
        <w:jc w:val="both"/>
        <w:rPr>
          <w:rFonts w:ascii="Times New Roman" w:eastAsia="Times New Roman" w:hAnsi="Times New Roman" w:cs="Times New Roman"/>
          <w:sz w:val="24"/>
          <w:szCs w:val="24"/>
          <w:rtl/>
          <w:lang w:val="en-US"/>
        </w:rPr>
      </w:pPr>
      <w:r>
        <w:rPr>
          <w:rFonts w:ascii="Times New Roman" w:eastAsia="Times New Roman" w:hAnsi="Times New Roman" w:cs="Times New Roman"/>
          <w:sz w:val="24"/>
          <w:szCs w:val="24"/>
        </w:rPr>
        <w:t xml:space="preserve">The project addresses key barriers to technology adoption among Parkinson's patients, including cost, training, accessibility, and maintenance. By incorporating software engineering best practices and user-centered design principles, we aim to create </w:t>
      </w:r>
      <w:r w:rsidR="00CA7E52">
        <w:rPr>
          <w:rFonts w:ascii="Times New Roman" w:eastAsia="Times New Roman" w:hAnsi="Times New Roman" w:cs="Times New Roman"/>
          <w:sz w:val="24"/>
          <w:szCs w:val="24"/>
        </w:rPr>
        <w:t>an effective, efficient, and easy-to-use platform</w:t>
      </w:r>
      <w:r w:rsidR="00414E6F">
        <w:rPr>
          <w:rFonts w:ascii="Times New Roman" w:eastAsia="Times New Roman" w:hAnsi="Times New Roman" w:cs="Times New Roman"/>
          <w:sz w:val="24"/>
          <w:szCs w:val="24"/>
        </w:rPr>
        <w:t xml:space="preserve"> for </w:t>
      </w:r>
      <w:r>
        <w:rPr>
          <w:rFonts w:ascii="Times New Roman" w:eastAsia="Times New Roman" w:hAnsi="Times New Roman" w:cs="Times New Roman"/>
          <w:sz w:val="24"/>
          <w:szCs w:val="24"/>
        </w:rPr>
        <w:t>patients and caregivers.</w:t>
      </w:r>
      <w:r w:rsidR="00CA7E5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Ultimately, this system is designed to become a leading platform in the field, setting a new standard for how technology can enhance the daily lives of those living with Parkinson's disease.</w:t>
      </w:r>
    </w:p>
    <w:p w14:paraId="38EE30DB" w14:textId="77777777" w:rsidR="008F0277" w:rsidRDefault="008F0277">
      <w:pPr>
        <w:widowControl w:val="0"/>
        <w:spacing w:before="3" w:line="240" w:lineRule="auto"/>
        <w:jc w:val="both"/>
        <w:rPr>
          <w:rFonts w:ascii="Times New Roman" w:eastAsia="Times New Roman" w:hAnsi="Times New Roman" w:cs="Times New Roman"/>
          <w:sz w:val="24"/>
          <w:szCs w:val="24"/>
        </w:rPr>
      </w:pPr>
    </w:p>
    <w:p w14:paraId="38EE30DC" w14:textId="31D16BB4" w:rsidR="008F0277" w:rsidRDefault="00FF3E4E" w:rsidP="00BC2EDD">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Keywords: Parkinson Disease, Parkinson's Disease Management, </w:t>
      </w:r>
      <w:r w:rsidR="00BC2EDD" w:rsidRPr="00BC2EDD">
        <w:rPr>
          <w:rFonts w:ascii="Times New Roman" w:eastAsia="Times New Roman" w:hAnsi="Times New Roman" w:cs="Times New Roman"/>
          <w:sz w:val="24"/>
          <w:szCs w:val="24"/>
        </w:rPr>
        <w:t>User-Centered Design</w:t>
      </w:r>
      <w:r w:rsidR="00BC2ED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UI for Parkinson's Patients</w:t>
      </w:r>
      <w:r w:rsidR="00F304FF">
        <w:rPr>
          <w:rFonts w:ascii="Times New Roman" w:eastAsia="Times New Roman" w:hAnsi="Times New Roman" w:cs="Times New Roman"/>
          <w:sz w:val="24"/>
          <w:szCs w:val="24"/>
        </w:rPr>
        <w:t xml:space="preserve">, </w:t>
      </w:r>
      <w:r w:rsidR="00F304FF" w:rsidRPr="00F304FF">
        <w:rPr>
          <w:rFonts w:ascii="Times New Roman" w:eastAsia="Times New Roman" w:hAnsi="Times New Roman" w:cs="Times New Roman"/>
          <w:sz w:val="24"/>
          <w:szCs w:val="24"/>
        </w:rPr>
        <w:t>Healthcare Technology</w:t>
      </w:r>
      <w:r w:rsidR="004E5E97">
        <w:rPr>
          <w:rFonts w:ascii="Times New Roman" w:eastAsia="Times New Roman" w:hAnsi="Times New Roman" w:cs="Times New Roman"/>
          <w:sz w:val="24"/>
          <w:szCs w:val="24"/>
        </w:rPr>
        <w:t xml:space="preserve">, </w:t>
      </w:r>
      <w:r w:rsidR="004E5E97" w:rsidRPr="004E5E97">
        <w:rPr>
          <w:rFonts w:ascii="Times New Roman" w:eastAsia="Times New Roman" w:hAnsi="Times New Roman" w:cs="Times New Roman"/>
          <w:sz w:val="24"/>
          <w:szCs w:val="24"/>
        </w:rPr>
        <w:t>Symptom Tracking</w:t>
      </w:r>
      <w:r w:rsidR="00923960">
        <w:rPr>
          <w:rFonts w:ascii="Times New Roman" w:eastAsia="Times New Roman" w:hAnsi="Times New Roman" w:cs="Times New Roman"/>
          <w:sz w:val="24"/>
          <w:szCs w:val="24"/>
        </w:rPr>
        <w:t>.</w:t>
      </w:r>
    </w:p>
    <w:p w14:paraId="38EE30DD" w14:textId="77777777" w:rsidR="008F0277" w:rsidRDefault="008F0277">
      <w:pPr>
        <w:widowControl w:val="0"/>
        <w:spacing w:before="3" w:line="240" w:lineRule="auto"/>
        <w:jc w:val="both"/>
        <w:rPr>
          <w:rFonts w:ascii="Times New Roman" w:eastAsia="Times New Roman" w:hAnsi="Times New Roman" w:cs="Times New Roman"/>
          <w:sz w:val="26"/>
          <w:szCs w:val="26"/>
        </w:rPr>
      </w:pPr>
    </w:p>
    <w:p w14:paraId="38EE30DE" w14:textId="77777777" w:rsidR="008F0277" w:rsidRDefault="00FF3E4E">
      <w:pPr>
        <w:widowControl w:val="0"/>
        <w:spacing w:before="3" w:line="240"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2. Introduction</w:t>
      </w:r>
    </w:p>
    <w:p w14:paraId="38EE30DF" w14:textId="77777777" w:rsidR="008F0277" w:rsidRDefault="00FF3E4E">
      <w:pPr>
        <w:widowControl w:val="0"/>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Parkinson's disease (PD), the second most common neurodegenerative disorder, predominantly affects individuals over 60 and shows a higher prevalence in men (3:2 ratio) [1]. By 2030, the number of PD cases is projected to reach 9 million [2]. This disease significantly impairs motor skills, causing tremors, stiffness, and slowness of movement. PD patients experience two distinct states: the "ON" state, where daily activities like walking and driving are manageable, and the "OFF" state, where these activities become significantly limited. Nowadays, medications can improve the duration of the "ON" state, </w:t>
      </w:r>
      <w:r>
        <w:t xml:space="preserve">but </w:t>
      </w:r>
      <w:r>
        <w:rPr>
          <w:rFonts w:ascii="Times New Roman" w:eastAsia="Times New Roman" w:hAnsi="Times New Roman" w:cs="Times New Roman"/>
          <w:sz w:val="24"/>
          <w:szCs w:val="24"/>
        </w:rPr>
        <w:t>there is currently no cure for PD. Research suggests that engaging in physical training [3], maintaining proper nutrition [4], fostering social interactions, and utilizing complementary treatments [3] can positively impact the daily lives of PD patients.</w:t>
      </w:r>
    </w:p>
    <w:p w14:paraId="38EE30E0" w14:textId="49F948D1" w:rsidR="008F0277" w:rsidRDefault="00FF3E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Nowadays, individuals with Parkinson's disease manage their condition by documenting daily events in basic systems like Excel and Google Sheets. These records surround various </w:t>
      </w:r>
      <w:r w:rsidR="008C6E03">
        <w:rPr>
          <w:rFonts w:ascii="Times New Roman" w:eastAsia="Times New Roman" w:hAnsi="Times New Roman" w:cs="Times New Roman"/>
          <w:sz w:val="24"/>
          <w:szCs w:val="24"/>
        </w:rPr>
        <w:t>daily activities</w:t>
      </w:r>
      <w:r>
        <w:rPr>
          <w:rFonts w:ascii="Times New Roman" w:eastAsia="Times New Roman" w:hAnsi="Times New Roman" w:cs="Times New Roman"/>
          <w:sz w:val="24"/>
          <w:szCs w:val="24"/>
        </w:rPr>
        <w:t xml:space="preserve">, including medication intake, medical appointments, exercise routines, and dietary habits. By analyzing this collected data, Parkinson's patients aim to extend the duration of their "ON" states. They accomplish this by identifying and replicating patterns from days when they experienced better symptom management. The cognitive challenges faced by Parkinson's patients often stop their ability to accurately record events in real-time. This limitation affects the reliability of the collected data and, consequently, the ability to improve their lifestyle. To address this issue, we propose leveraging advanced technologies </w:t>
      </w:r>
      <w:r w:rsidR="008E6A10">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more effectively manage the disease, ensuring more accurate and timely data collection and analysis.</w:t>
      </w:r>
    </w:p>
    <w:p w14:paraId="38EE30E1" w14:textId="715F77F9" w:rsidR="008F0277" w:rsidRDefault="00FF3E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Technology can play a key role by monitoring “ON” and ”OFF” states in Parkinson's patients </w:t>
      </w:r>
      <w:r w:rsidR="00BC6ADB">
        <w:rPr>
          <w:rFonts w:ascii="Times New Roman" w:eastAsia="Times New Roman" w:hAnsi="Times New Roman" w:cs="Times New Roman"/>
          <w:sz w:val="24"/>
          <w:szCs w:val="24"/>
        </w:rPr>
        <w:t>by tracking</w:t>
      </w:r>
      <w:r>
        <w:rPr>
          <w:rFonts w:ascii="Times New Roman" w:eastAsia="Times New Roman" w:hAnsi="Times New Roman" w:cs="Times New Roman"/>
          <w:sz w:val="24"/>
          <w:szCs w:val="24"/>
        </w:rPr>
        <w:t xml:space="preserve"> daily activities. </w:t>
      </w:r>
      <w:r w:rsidR="00BC6ADB">
        <w:rPr>
          <w:rFonts w:ascii="Times New Roman" w:eastAsia="Times New Roman" w:hAnsi="Times New Roman" w:cs="Times New Roman"/>
          <w:sz w:val="24"/>
          <w:szCs w:val="24"/>
        </w:rPr>
        <w:t>Our suggested solution aims to increase the amount of time the patient spends in the “ON” state by observing</w:t>
      </w:r>
      <w:r>
        <w:rPr>
          <w:rFonts w:ascii="Times New Roman" w:eastAsia="Times New Roman" w:hAnsi="Times New Roman" w:cs="Times New Roman"/>
          <w:sz w:val="24"/>
          <w:szCs w:val="24"/>
        </w:rPr>
        <w:t xml:space="preserve"> the Parkinson's patient's activities to improve their quality of life through our </w:t>
      </w:r>
      <w:r w:rsidR="00BC6ADB">
        <w:rPr>
          <w:rFonts w:ascii="Times New Roman" w:eastAsia="Times New Roman" w:hAnsi="Times New Roman" w:cs="Times New Roman"/>
          <w:sz w:val="24"/>
          <w:szCs w:val="24"/>
        </w:rPr>
        <w:t xml:space="preserve">CareHub </w:t>
      </w:r>
      <w:r>
        <w:rPr>
          <w:rFonts w:ascii="Times New Roman" w:eastAsia="Times New Roman" w:hAnsi="Times New Roman" w:cs="Times New Roman"/>
          <w:sz w:val="24"/>
          <w:szCs w:val="24"/>
        </w:rPr>
        <w:t>app.</w:t>
      </w:r>
    </w:p>
    <w:p w14:paraId="38EE30E2" w14:textId="2EF49E3A" w:rsidR="008F0277" w:rsidRDefault="00FF3E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CareHub is an extensive system designed to support a range of stakeholders, </w:t>
      </w:r>
      <w:r w:rsidR="004F5EA1">
        <w:rPr>
          <w:rFonts w:ascii="Times New Roman" w:eastAsia="Times New Roman" w:hAnsi="Times New Roman" w:cs="Times New Roman"/>
          <w:sz w:val="24"/>
          <w:szCs w:val="24"/>
        </w:rPr>
        <w:t>focusing mainly</w:t>
      </w:r>
      <w:r>
        <w:rPr>
          <w:rFonts w:ascii="Times New Roman" w:eastAsia="Times New Roman" w:hAnsi="Times New Roman" w:cs="Times New Roman"/>
          <w:sz w:val="24"/>
          <w:szCs w:val="24"/>
        </w:rPr>
        <w:t xml:space="preserve"> on Parkinson's patients. Patients can input data, making it accessible to other stakeholders to </w:t>
      </w:r>
      <w:r w:rsidR="00313C4D">
        <w:rPr>
          <w:rFonts w:ascii="Times New Roman" w:eastAsia="Times New Roman" w:hAnsi="Times New Roman" w:cs="Times New Roman"/>
          <w:sz w:val="24"/>
          <w:szCs w:val="24"/>
        </w:rPr>
        <w:t>better understand</w:t>
      </w:r>
      <w:r>
        <w:rPr>
          <w:rFonts w:ascii="Times New Roman" w:eastAsia="Times New Roman" w:hAnsi="Times New Roman" w:cs="Times New Roman"/>
          <w:sz w:val="24"/>
          <w:szCs w:val="24"/>
        </w:rPr>
        <w:t xml:space="preserve"> the patient's condition and enhance their quality of life, particularly by increasing the duration of time spent in the "ON" state. Besides the Parkinson's patient, who is the main stakeholder of CareHub there are other stakeholders. Dieticians can access their patient’s data to recommend appropriate diets that support daily functioning, while therapists can use the information to develop personalized exercises aimed at improving the patient's mobility. By collaborating among various stakeholders, CareHub delivers personalized care, significantly increasing the patient's overall quality of life.</w:t>
      </w:r>
    </w:p>
    <w:p w14:paraId="38EE30E3" w14:textId="77777777" w:rsidR="008F0277" w:rsidRDefault="008F0277">
      <w:pPr>
        <w:spacing w:line="240" w:lineRule="auto"/>
        <w:jc w:val="both"/>
        <w:rPr>
          <w:rFonts w:ascii="Times New Roman" w:eastAsia="Times New Roman" w:hAnsi="Times New Roman" w:cs="Times New Roman"/>
          <w:sz w:val="24"/>
          <w:szCs w:val="24"/>
        </w:rPr>
      </w:pPr>
    </w:p>
    <w:p w14:paraId="38EE30E4" w14:textId="77777777" w:rsidR="008F0277" w:rsidRDefault="00FF3E4E">
      <w:pPr>
        <w:widowControl w:val="0"/>
        <w:spacing w:before="3" w:line="240"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3. Background and Related Work</w:t>
      </w:r>
    </w:p>
    <w:p w14:paraId="38EE30E5" w14:textId="68EB5C9C" w:rsidR="008F0277" w:rsidRDefault="00FF3E4E">
      <w:pPr>
        <w:widowControl w:val="0"/>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Parkinson's disease has been a part of human history for centuries, with the first clear medical description dating back to James Parkinson's "An Essay on the Shaking Palsy" in 1817 [5]. Despite extensive research, a cure has not been found yet. However significant progress has been made </w:t>
      </w:r>
      <w:r w:rsidR="00866803">
        <w:rPr>
          <w:rFonts w:ascii="Times New Roman" w:eastAsia="Times New Roman" w:hAnsi="Times New Roman" w:cs="Times New Roman"/>
          <w:sz w:val="24"/>
          <w:szCs w:val="24"/>
        </w:rPr>
        <w:t xml:space="preserve">over the years </w:t>
      </w:r>
      <w:r>
        <w:rPr>
          <w:rFonts w:ascii="Times New Roman" w:eastAsia="Times New Roman" w:hAnsi="Times New Roman" w:cs="Times New Roman"/>
          <w:sz w:val="24"/>
          <w:szCs w:val="24"/>
        </w:rPr>
        <w:t>in managing the disease and improving patients' quality of life through medication and lifestyle adaptations. Studies have shown that creating a lifestyle tailored to the nature of the disease can significantly contribute to extending the "ON" state, where symptoms are well-controlled [6].</w:t>
      </w:r>
    </w:p>
    <w:p w14:paraId="38EE30E6" w14:textId="77777777" w:rsidR="008F0277" w:rsidRDefault="00FF3E4E">
      <w:pPr>
        <w:widowControl w:val="0"/>
        <w:spacing w:before="240" w:after="240"/>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3.1 Impact on Parkinson's Disease Patients</w:t>
      </w:r>
    </w:p>
    <w:p w14:paraId="38EE30E7" w14:textId="7966F2DB" w:rsidR="008F0277" w:rsidRDefault="00FF3E4E">
      <w:pPr>
        <w:widowControl w:val="0"/>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Parkinson's disease (PD) significantly impacts patients' lives, affecting both motor functions like trembling, muscle stiffness, and slow movement, as well as non-motor functions</w:t>
      </w:r>
      <w:r w:rsidR="00313C4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including sleep disturbances, cognitive changes, and mood disorders [7]. These symptoms collectively impair daily activities, such as personal hygiene and driving, leading to social isolation, emotional distress, and financial challenges like early retirement or job loss [8]. While treatments can help </w:t>
      </w:r>
      <w:r>
        <w:rPr>
          <w:rFonts w:ascii="Times New Roman" w:eastAsia="Times New Roman" w:hAnsi="Times New Roman" w:cs="Times New Roman"/>
          <w:sz w:val="24"/>
          <w:szCs w:val="24"/>
        </w:rPr>
        <w:lastRenderedPageBreak/>
        <w:t>manage symptoms, they also present challenges, including medication side effects and the need for frequent medical care [9]. The progressive nature of PD requires patients and their families to continually adapt to new challenges, significantly affecting their quality of life and independence over time [8].</w:t>
      </w:r>
    </w:p>
    <w:p w14:paraId="38EE30E8" w14:textId="77777777" w:rsidR="008F0277" w:rsidRDefault="00FF3E4E">
      <w:pPr>
        <w:widowControl w:val="0"/>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36"/>
          <w:szCs w:val="36"/>
        </w:rPr>
        <w:t>3.2 Parkinson's Disease Management</w:t>
      </w:r>
    </w:p>
    <w:p w14:paraId="38EE30E9" w14:textId="022588C6" w:rsidR="008F0277" w:rsidRDefault="00FF3E4E">
      <w:pPr>
        <w:widowControl w:val="0"/>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Consistent adherence to prescribed medications is crucial for symptom control, with studies showing that patients with better medication adherence experience improved motor function and quality of life [10]. Regular exercise is another cornerstone of PD management, with research indicating that it can improve the manner of walking, balance, tumbling, flexibility, grip strength, and motor coordination [11]. Proper nutrition also plays a vital role, with experts emphasizing the importance of a balanced diet rich in fiber, omega-3 fatty acids, and antioxidants, as well as considering protein intake timing to optimize medication effectiveness [12]. Sleep management is critical, as sleep disorders are common in PD and can significantly impact daily functioning. Implementing practices before sleeping, such as stretching exercises, yoga, and mindfulness exercises</w:t>
      </w:r>
      <w:r w:rsidR="00FD718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can improve </w:t>
      </w:r>
      <w:r w:rsidR="00FD7182">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overall quality of life and sleep [13]. Stress management is equally important, as stress can make PD symptoms worse. Mindfulness-based interventions have shown promise in reducing stress and improving the quality of life in PD patients [14]. This multifaceted approach to daily management requires active involvement from patients, caregivers, and healthcare providers</w:t>
      </w:r>
      <w:r w:rsidR="005D7FC4">
        <w:rPr>
          <w:rFonts w:ascii="Times New Roman" w:eastAsia="Times New Roman" w:hAnsi="Times New Roman" w:cs="Times New Roman"/>
          <w:sz w:val="24"/>
          <w:szCs w:val="24"/>
        </w:rPr>
        <w:t>. However, by</w:t>
      </w:r>
      <w:r>
        <w:rPr>
          <w:rFonts w:ascii="Times New Roman" w:eastAsia="Times New Roman" w:hAnsi="Times New Roman" w:cs="Times New Roman"/>
          <w:sz w:val="24"/>
          <w:szCs w:val="24"/>
        </w:rPr>
        <w:t xml:space="preserve"> focusing on these key areas, individuals with PD can optimize their symptom control and maintain a higher quality of life.</w:t>
      </w:r>
    </w:p>
    <w:p w14:paraId="38EE30EA" w14:textId="77777777" w:rsidR="008F0277" w:rsidRDefault="00FF3E4E">
      <w:pPr>
        <w:pStyle w:val="Heading3"/>
        <w:keepNext w:val="0"/>
        <w:keepLines w:val="0"/>
        <w:widowControl w:val="0"/>
        <w:spacing w:before="280" w:line="240" w:lineRule="auto"/>
        <w:jc w:val="both"/>
        <w:rPr>
          <w:rFonts w:ascii="Times New Roman" w:eastAsia="Times New Roman" w:hAnsi="Times New Roman" w:cs="Times New Roman"/>
          <w:sz w:val="24"/>
          <w:szCs w:val="24"/>
        </w:rPr>
      </w:pPr>
      <w:bookmarkStart w:id="0" w:name="_heading=h.378c44cdaolf" w:colFirst="0" w:colLast="0"/>
      <w:bookmarkEnd w:id="0"/>
      <w:r>
        <w:rPr>
          <w:rFonts w:ascii="Times New Roman" w:eastAsia="Times New Roman" w:hAnsi="Times New Roman" w:cs="Times New Roman"/>
          <w:color w:val="000000"/>
          <w:sz w:val="36"/>
          <w:szCs w:val="36"/>
        </w:rPr>
        <w:t>3.3 Supporting the Need for Software Solutions</w:t>
      </w:r>
    </w:p>
    <w:p w14:paraId="38EE30EB" w14:textId="77777777" w:rsidR="008F0277" w:rsidRDefault="00FF3E4E">
      <w:pPr>
        <w:widowControl w:val="0"/>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Historically, before the technological revolution, managing disease relied heavily on manual methods. This caused challenges, particularly for patients with cognitive impairments, as PD can affect memory and executive function [15]. These difficulties often led to more frequent "OFF" periods, where symptoms are less controlled. The arrival of computers and smartphones has opened a new path for assisting PD patients. With the majority of the population now owning smartphones, these devices offer promising tools for disease management. [16] highlighted the potential of technology in PD care, noting that smartphones can be used for symptom monitoring, medication reminders, and even to collect data for clinical research. Smartphone applications specifically designed for PD patients have proliferated in recent years.</w:t>
      </w:r>
    </w:p>
    <w:p w14:paraId="38EE30EC" w14:textId="77777777" w:rsidR="008F0277" w:rsidRDefault="00FF3E4E">
      <w:pPr>
        <w:widowControl w:val="0"/>
        <w:spacing w:before="240" w:after="240"/>
        <w:jc w:val="both"/>
        <w:rPr>
          <w:rFonts w:ascii="Times New Roman" w:eastAsia="Times New Roman" w:hAnsi="Times New Roman" w:cs="Times New Roman"/>
          <w:sz w:val="24"/>
          <w:szCs w:val="24"/>
          <w:shd w:val="clear" w:color="auto" w:fill="F4CCCC"/>
        </w:rPr>
      </w:pPr>
      <w:r>
        <w:rPr>
          <w:rFonts w:ascii="Times New Roman" w:eastAsia="Times New Roman" w:hAnsi="Times New Roman" w:cs="Times New Roman"/>
          <w:sz w:val="24"/>
          <w:szCs w:val="24"/>
        </w:rPr>
        <w:t>As part of our research, we reviewed applications that aid in managing Parkinson's disease. This review was carried out in collaboration with our client Michael Jackont, 57 years old, a citizen of Israel - dealing with Parkinson's disease. Michael joined us through Braude's flagship project, which collaborates closely with the engineering departments at Braude College and various external organizations to provide technological solutions to those in need.</w:t>
      </w:r>
    </w:p>
    <w:p w14:paraId="38EE30ED" w14:textId="77777777" w:rsidR="008F0277" w:rsidRDefault="00FF3E4E">
      <w:pPr>
        <w:widowControl w:val="0"/>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Michael Jackont currently manages his condition using daily schedule entries in Google's TASK. His schedule includes records for medication intake, meals, exercise, physical condition before training, and bathroom visits. Michael adheres to predetermined times for these activities, which he believes significantly contributes to maintaining the “ON” state. Research indicates that following a predetermined schedule improves the quality of life for patients [17]. As each patient's schedule and actions are personalized and vary between individuals, it is crucial to manage the day optimally while considering Parkinson's impact on cognition and memory capacity.</w:t>
      </w:r>
    </w:p>
    <w:p w14:paraId="38EE30EE" w14:textId="77777777" w:rsidR="008F0277" w:rsidRDefault="00FF3E4E">
      <w:pPr>
        <w:widowControl w:val="0"/>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Michael reports that maintaining schedule records creates numerous challenges and demands considerable time and resources from him (see Figure 1). </w:t>
      </w:r>
    </w:p>
    <w:p w14:paraId="574B3BCA" w14:textId="77777777" w:rsidR="00152384" w:rsidRDefault="00152384">
      <w:pPr>
        <w:widowControl w:val="0"/>
        <w:spacing w:before="240" w:after="240"/>
        <w:jc w:val="both"/>
        <w:rPr>
          <w:rFonts w:ascii="Times New Roman" w:eastAsia="Times New Roman" w:hAnsi="Times New Roman" w:cs="Times New Roman"/>
          <w:sz w:val="24"/>
          <w:szCs w:val="24"/>
        </w:rPr>
      </w:pPr>
    </w:p>
    <w:p w14:paraId="38EE30F0" w14:textId="77777777" w:rsidR="008F0277" w:rsidRDefault="00FF3E4E">
      <w:pPr>
        <w:keepNext/>
        <w:widowControl w:val="0"/>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EE3520" wp14:editId="38EE3521">
            <wp:extent cx="3957638" cy="4899455"/>
            <wp:effectExtent l="0" t="0" r="0" b="0"/>
            <wp:docPr id="129509623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l="47435"/>
                    <a:stretch>
                      <a:fillRect/>
                    </a:stretch>
                  </pic:blipFill>
                  <pic:spPr>
                    <a:xfrm>
                      <a:off x="0" y="0"/>
                      <a:ext cx="3957638" cy="4899455"/>
                    </a:xfrm>
                    <a:prstGeom prst="rect">
                      <a:avLst/>
                    </a:prstGeom>
                    <a:ln/>
                  </pic:spPr>
                </pic:pic>
              </a:graphicData>
            </a:graphic>
          </wp:inline>
        </w:drawing>
      </w:r>
    </w:p>
    <w:p w14:paraId="3E76BF9C" w14:textId="58CA4F31" w:rsidR="00771DD6" w:rsidRPr="00771DD6" w:rsidRDefault="00771DD6" w:rsidP="00771DD6">
      <w:pPr>
        <w:spacing w:line="240" w:lineRule="auto"/>
        <w:jc w:val="center"/>
        <w:rPr>
          <w:rFonts w:ascii="Times New Roman" w:eastAsia="Times New Roman" w:hAnsi="Times New Roman" w:cs="Times New Roman"/>
          <w:sz w:val="24"/>
          <w:szCs w:val="24"/>
          <w:lang w:val="en-US"/>
        </w:rPr>
      </w:pPr>
      <w:r>
        <w:rPr>
          <w:b/>
          <w:sz w:val="20"/>
          <w:szCs w:val="20"/>
        </w:rPr>
        <w:t>Figure</w:t>
      </w:r>
      <w:r>
        <w:rPr>
          <w:sz w:val="20"/>
          <w:szCs w:val="20"/>
        </w:rPr>
        <w:t xml:space="preserve"> </w:t>
      </w:r>
      <w:r>
        <w:rPr>
          <w:b/>
          <w:sz w:val="20"/>
          <w:szCs w:val="20"/>
        </w:rPr>
        <w:t>1:</w:t>
      </w:r>
      <w:r>
        <w:rPr>
          <w:sz w:val="20"/>
          <w:szCs w:val="20"/>
        </w:rPr>
        <w:t xml:space="preserve"> Management of Parkinson's disease - Michael Jackont</w:t>
      </w:r>
    </w:p>
    <w:p w14:paraId="05291463" w14:textId="77777777" w:rsidR="00152384" w:rsidRDefault="00152384">
      <w:pPr>
        <w:widowControl w:val="0"/>
        <w:spacing w:before="240" w:after="240"/>
        <w:jc w:val="both"/>
        <w:rPr>
          <w:rFonts w:ascii="Times New Roman" w:eastAsia="Times New Roman" w:hAnsi="Times New Roman" w:cs="Times New Roman"/>
          <w:sz w:val="24"/>
          <w:szCs w:val="24"/>
        </w:rPr>
      </w:pPr>
    </w:p>
    <w:p w14:paraId="38EE30F1" w14:textId="70A1AAF9" w:rsidR="008F0277" w:rsidRDefault="00FF3E4E">
      <w:pPr>
        <w:widowControl w:val="0"/>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Michael has experimented with various applications, both self-discovered and recommended (such as MyMovesMatter application</w:t>
      </w:r>
      <w:r w:rsidR="00771DD6">
        <w:rPr>
          <w:rFonts w:ascii="Times New Roman" w:eastAsia="Times New Roman" w:hAnsi="Times New Roman" w:cs="Times New Roman"/>
          <w:sz w:val="24"/>
          <w:szCs w:val="24"/>
        </w:rPr>
        <w:t>) but</w:t>
      </w:r>
      <w:r>
        <w:rPr>
          <w:rFonts w:ascii="Times New Roman" w:eastAsia="Times New Roman" w:hAnsi="Times New Roman" w:cs="Times New Roman"/>
          <w:sz w:val="24"/>
          <w:szCs w:val="24"/>
        </w:rPr>
        <w:t xml:space="preserve"> found them unhelpful to the extent that he preferred to continue managing his schedule manually. In his view, these apps required him to "work" for them by entering data rather than serving as a user-friendly personal assistant that allowed him to gain insights about the information.</w:t>
      </w:r>
    </w:p>
    <w:p w14:paraId="4A3B94BA" w14:textId="79FFB017" w:rsidR="001E374B" w:rsidRDefault="001E374B" w:rsidP="001E374B">
      <w:pPr>
        <w:pStyle w:val="Heading3"/>
        <w:keepNext w:val="0"/>
        <w:keepLines w:val="0"/>
        <w:widowControl w:val="0"/>
        <w:spacing w:before="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36"/>
          <w:szCs w:val="36"/>
        </w:rPr>
        <w:t xml:space="preserve">3.4 </w:t>
      </w:r>
      <w:r w:rsidR="00C02034">
        <w:rPr>
          <w:rFonts w:ascii="Times New Roman" w:eastAsia="Times New Roman" w:hAnsi="Times New Roman" w:cs="Times New Roman"/>
          <w:color w:val="000000"/>
          <w:sz w:val="36"/>
          <w:szCs w:val="36"/>
        </w:rPr>
        <w:t>Existing</w:t>
      </w:r>
      <w:r>
        <w:rPr>
          <w:rFonts w:ascii="Times New Roman" w:eastAsia="Times New Roman" w:hAnsi="Times New Roman" w:cs="Times New Roman"/>
          <w:color w:val="000000"/>
          <w:sz w:val="36"/>
          <w:szCs w:val="36"/>
        </w:rPr>
        <w:t xml:space="preserve"> Solutions</w:t>
      </w:r>
    </w:p>
    <w:p w14:paraId="38EE30F2" w14:textId="768A8DC1" w:rsidR="008F0277" w:rsidRDefault="00FF3E4E">
      <w:pPr>
        <w:widowControl w:val="0"/>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part of our development process, </w:t>
      </w:r>
      <w:del w:id="1" w:author="Julia Sheidin" w:date="2024-09-01T13:28:00Z" w16du:dateUtc="2024-09-01T10:28:00Z">
        <w:r w:rsidDel="007A098A">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we have examined apps that </w:t>
      </w:r>
      <w:r w:rsidR="00D72D24">
        <w:rPr>
          <w:rFonts w:ascii="Times New Roman" w:eastAsia="Times New Roman" w:hAnsi="Times New Roman" w:cs="Times New Roman"/>
          <w:sz w:val="24"/>
          <w:szCs w:val="24"/>
        </w:rPr>
        <w:t>respond</w:t>
      </w:r>
      <w:r>
        <w:rPr>
          <w:rFonts w:ascii="Times New Roman" w:eastAsia="Times New Roman" w:hAnsi="Times New Roman" w:cs="Times New Roman"/>
          <w:sz w:val="24"/>
          <w:szCs w:val="24"/>
        </w:rPr>
        <w:t xml:space="preserve"> to disease management. The objective of this review was to gather comprehensive information and gain a thorough understanding of what is suitable and unsuitable for individuals living with Parkinson's disease.</w:t>
      </w:r>
    </w:p>
    <w:p w14:paraId="38EE30F3" w14:textId="5AEAF869" w:rsidR="008F0277" w:rsidRDefault="00FF3E4E">
      <w:pPr>
        <w:widowControl w:val="0"/>
        <w:spacing w:before="240"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strivePD</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[19] was created in 2018 by RUNE LABS for Parkinson's patients. RUNE LABS is a group that includes doctors, software developers, and data analysts whose goal is to provide a deeper understanding of brain diseases, customized for each patient. At </w:t>
      </w:r>
      <w:proofErr w:type="spellStart"/>
      <w:r>
        <w:rPr>
          <w:rFonts w:ascii="Times New Roman" w:eastAsia="Times New Roman" w:hAnsi="Times New Roman" w:cs="Times New Roman"/>
          <w:sz w:val="24"/>
          <w:szCs w:val="24"/>
        </w:rPr>
        <w:t>strivePD</w:t>
      </w:r>
      <w:proofErr w:type="spellEnd"/>
      <w:r>
        <w:rPr>
          <w:rFonts w:ascii="Times New Roman" w:eastAsia="Times New Roman" w:hAnsi="Times New Roman" w:cs="Times New Roman"/>
          <w:sz w:val="24"/>
          <w:szCs w:val="24"/>
        </w:rPr>
        <w:t xml:space="preserve">, they realized that there is a need to get information about several indices of Parkinson's patients: "About the length of the step, how severe is the tremor?", "When does the tremor get worse?", "When does the user feel that he is "OFF"?", "What is "OFF" for a Parkinson's patient?". "Is it related to movement or is it related to another factor that affects the patient (psychological condition)?" "How are the patient's stools"? The doctors and developers </w:t>
      </w:r>
      <w:r w:rsidR="006D335C">
        <w:rPr>
          <w:rFonts w:ascii="Times New Roman" w:eastAsia="Times New Roman" w:hAnsi="Times New Roman" w:cs="Times New Roman"/>
          <w:sz w:val="24"/>
          <w:szCs w:val="24"/>
        </w:rPr>
        <w:t>on the development team have dedicated an area to the application of</w:t>
      </w:r>
      <w:r>
        <w:rPr>
          <w:rFonts w:ascii="Times New Roman" w:eastAsia="Times New Roman" w:hAnsi="Times New Roman" w:cs="Times New Roman"/>
          <w:sz w:val="24"/>
          <w:szCs w:val="24"/>
        </w:rPr>
        <w:t xml:space="preserve"> exercises such as yoga, stretching, and table tennis. The doctors have seen a positive effect of the exercises on Parkinson's patients, and they are interested in more Parkinson's patients taking part and exercising. The </w:t>
      </w:r>
      <w:proofErr w:type="spellStart"/>
      <w:r>
        <w:rPr>
          <w:rFonts w:ascii="Times New Roman" w:eastAsia="Times New Roman" w:hAnsi="Times New Roman" w:cs="Times New Roman"/>
          <w:b/>
          <w:sz w:val="24"/>
          <w:szCs w:val="24"/>
        </w:rPr>
        <w:t>strivePD</w:t>
      </w:r>
      <w:proofErr w:type="spellEnd"/>
      <w:r>
        <w:rPr>
          <w:rFonts w:ascii="Times New Roman" w:eastAsia="Times New Roman" w:hAnsi="Times New Roman" w:cs="Times New Roman"/>
          <w:sz w:val="24"/>
          <w:szCs w:val="24"/>
        </w:rPr>
        <w:t xml:space="preserve"> app currently only works on iPhone device</w:t>
      </w:r>
      <w:r w:rsidR="00D46E99">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and uses an Apple watch to receive data from the Parkinson's index. Parkinson's sufferer</w:t>
      </w:r>
      <w:r w:rsidR="00E979BC">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can enter data through voice recordings or by pressing a button for a specific task</w:t>
      </w:r>
      <w:r w:rsidR="00E979B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E979BC">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data taken from the Apple watch are tremors and measures of physical activity. </w:t>
      </w:r>
      <w:proofErr w:type="spellStart"/>
      <w:r>
        <w:rPr>
          <w:rFonts w:ascii="Times New Roman" w:eastAsia="Times New Roman" w:hAnsi="Times New Roman" w:cs="Times New Roman"/>
          <w:b/>
          <w:sz w:val="24"/>
          <w:szCs w:val="24"/>
        </w:rPr>
        <w:t>strivePD</w:t>
      </w:r>
      <w:proofErr w:type="spellEnd"/>
      <w:r>
        <w:rPr>
          <w:rFonts w:ascii="Times New Roman" w:eastAsia="Times New Roman" w:hAnsi="Times New Roman" w:cs="Times New Roman"/>
          <w:sz w:val="24"/>
          <w:szCs w:val="24"/>
        </w:rPr>
        <w:t xml:space="preserve"> is divided into two parts; the first part is for clinical users such as doctors, dieticians, and physiotherapists, and the other part is for Parkinson's patients. The part for the client users is online and contains graphics with the requested indicators</w:t>
      </w:r>
      <w:r w:rsidR="00F1046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DB7B75">
        <w:rPr>
          <w:rFonts w:ascii="Times New Roman" w:eastAsia="Times New Roman" w:hAnsi="Times New Roman" w:cs="Times New Roman"/>
          <w:sz w:val="24"/>
          <w:szCs w:val="24"/>
        </w:rPr>
        <w:t xml:space="preserve">It </w:t>
      </w:r>
      <w:r>
        <w:rPr>
          <w:rFonts w:ascii="Times New Roman" w:eastAsia="Times New Roman" w:hAnsi="Times New Roman" w:cs="Times New Roman"/>
          <w:sz w:val="24"/>
          <w:szCs w:val="24"/>
        </w:rPr>
        <w:t xml:space="preserve">is intended for the purpose of monitoring and adjusting the treatment so that it suits the Parkinson's contender in the best way. The part of the application, together with the Apple </w:t>
      </w:r>
      <w:r w:rsidR="00DB7B75">
        <w:rPr>
          <w:rFonts w:ascii="Times New Roman" w:eastAsia="Times New Roman" w:hAnsi="Times New Roman" w:cs="Times New Roman"/>
          <w:sz w:val="24"/>
          <w:szCs w:val="24"/>
        </w:rPr>
        <w:t>Watch,</w:t>
      </w:r>
      <w:r>
        <w:rPr>
          <w:rFonts w:ascii="Times New Roman" w:eastAsia="Times New Roman" w:hAnsi="Times New Roman" w:cs="Times New Roman"/>
          <w:sz w:val="24"/>
          <w:szCs w:val="24"/>
        </w:rPr>
        <w:t xml:space="preserve"> is designed to receive data from the Parkinson's patient user. The app is available in the US only and is supported by Apple products only (see Figures 2 and 3).</w:t>
      </w:r>
    </w:p>
    <w:p w14:paraId="38EE30F4" w14:textId="77777777" w:rsidR="008F0277" w:rsidRDefault="00FF3E4E">
      <w:pPr>
        <w:widowControl w:val="0"/>
        <w:spacing w:before="240" w:after="240"/>
        <w:jc w:val="both"/>
        <w:rPr>
          <w:rFonts w:ascii="Times New Roman" w:eastAsia="Times New Roman" w:hAnsi="Times New Roman" w:cs="Times New Roman"/>
          <w:sz w:val="24"/>
          <w:szCs w:val="24"/>
        </w:rPr>
      </w:pPr>
      <w:r>
        <w:rPr>
          <w:noProof/>
        </w:rPr>
        <w:lastRenderedPageBreak/>
        <w:drawing>
          <wp:anchor distT="114300" distB="114300" distL="114300" distR="114300" simplePos="0" relativeHeight="251658240" behindDoc="0" locked="0" layoutInCell="1" hidden="0" allowOverlap="1" wp14:anchorId="38EE3522" wp14:editId="38EE3523">
            <wp:simplePos x="0" y="0"/>
            <wp:positionH relativeFrom="column">
              <wp:posOffset>381000</wp:posOffset>
            </wp:positionH>
            <wp:positionV relativeFrom="paragraph">
              <wp:posOffset>151060</wp:posOffset>
            </wp:positionV>
            <wp:extent cx="1765474" cy="2547899"/>
            <wp:effectExtent l="0" t="0" r="0" b="0"/>
            <wp:wrapSquare wrapText="bothSides" distT="114300" distB="114300" distL="114300" distR="114300"/>
            <wp:docPr id="12950962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1765474" cy="2547899"/>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38EE3524" wp14:editId="38EE3525">
            <wp:simplePos x="0" y="0"/>
            <wp:positionH relativeFrom="column">
              <wp:posOffset>3190875</wp:posOffset>
            </wp:positionH>
            <wp:positionV relativeFrom="paragraph">
              <wp:posOffset>152400</wp:posOffset>
            </wp:positionV>
            <wp:extent cx="2805113" cy="2414400"/>
            <wp:effectExtent l="0" t="0" r="0" b="0"/>
            <wp:wrapSquare wrapText="bothSides" distT="114300" distB="114300" distL="114300" distR="114300"/>
            <wp:docPr id="129509624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2805113" cy="2414400"/>
                    </a:xfrm>
                    <a:prstGeom prst="rect">
                      <a:avLst/>
                    </a:prstGeom>
                    <a:ln/>
                  </pic:spPr>
                </pic:pic>
              </a:graphicData>
            </a:graphic>
          </wp:anchor>
        </w:drawing>
      </w:r>
    </w:p>
    <w:p w14:paraId="38EE30F5" w14:textId="77777777" w:rsidR="008F0277" w:rsidRDefault="008F0277">
      <w:pPr>
        <w:widowControl w:val="0"/>
        <w:spacing w:before="240" w:after="240"/>
        <w:jc w:val="both"/>
        <w:rPr>
          <w:rFonts w:ascii="Times New Roman" w:eastAsia="Times New Roman" w:hAnsi="Times New Roman" w:cs="Times New Roman"/>
          <w:sz w:val="24"/>
          <w:szCs w:val="24"/>
        </w:rPr>
      </w:pPr>
    </w:p>
    <w:p w14:paraId="38EE30F6" w14:textId="77777777" w:rsidR="008F0277" w:rsidRDefault="008F0277">
      <w:pPr>
        <w:widowControl w:val="0"/>
        <w:spacing w:before="240" w:after="240"/>
        <w:jc w:val="both"/>
        <w:rPr>
          <w:rFonts w:ascii="Times New Roman" w:eastAsia="Times New Roman" w:hAnsi="Times New Roman" w:cs="Times New Roman"/>
          <w:sz w:val="24"/>
          <w:szCs w:val="24"/>
        </w:rPr>
      </w:pPr>
    </w:p>
    <w:p w14:paraId="38EE30F7" w14:textId="77777777" w:rsidR="008F0277" w:rsidRDefault="008F0277">
      <w:pPr>
        <w:widowControl w:val="0"/>
        <w:spacing w:before="240" w:after="240"/>
        <w:jc w:val="both"/>
        <w:rPr>
          <w:rFonts w:ascii="Times New Roman" w:eastAsia="Times New Roman" w:hAnsi="Times New Roman" w:cs="Times New Roman"/>
          <w:sz w:val="24"/>
          <w:szCs w:val="24"/>
        </w:rPr>
      </w:pPr>
    </w:p>
    <w:p w14:paraId="38EE30F8" w14:textId="77777777" w:rsidR="008F0277" w:rsidRDefault="008F0277">
      <w:pPr>
        <w:widowControl w:val="0"/>
        <w:spacing w:before="240" w:after="240"/>
        <w:jc w:val="both"/>
        <w:rPr>
          <w:rFonts w:ascii="Times New Roman" w:eastAsia="Times New Roman" w:hAnsi="Times New Roman" w:cs="Times New Roman"/>
          <w:sz w:val="24"/>
          <w:szCs w:val="24"/>
        </w:rPr>
      </w:pPr>
    </w:p>
    <w:p w14:paraId="38EE30F9" w14:textId="77777777" w:rsidR="008F0277" w:rsidRDefault="008F0277">
      <w:pPr>
        <w:widowControl w:val="0"/>
        <w:spacing w:before="240" w:after="240"/>
        <w:jc w:val="both"/>
        <w:rPr>
          <w:rFonts w:ascii="Times New Roman" w:eastAsia="Times New Roman" w:hAnsi="Times New Roman" w:cs="Times New Roman"/>
          <w:sz w:val="24"/>
          <w:szCs w:val="24"/>
        </w:rPr>
      </w:pPr>
    </w:p>
    <w:p w14:paraId="38EE30FA" w14:textId="77777777" w:rsidR="008F0277" w:rsidRDefault="008F0277">
      <w:pPr>
        <w:widowControl w:val="0"/>
        <w:spacing w:before="240" w:after="240"/>
        <w:jc w:val="both"/>
        <w:rPr>
          <w:rFonts w:ascii="Times New Roman" w:eastAsia="Times New Roman" w:hAnsi="Times New Roman" w:cs="Times New Roman"/>
          <w:sz w:val="24"/>
          <w:szCs w:val="24"/>
        </w:rPr>
      </w:pPr>
    </w:p>
    <w:p w14:paraId="38EE30FB" w14:textId="77777777" w:rsidR="008F0277" w:rsidRDefault="008F0277">
      <w:pPr>
        <w:widowControl w:val="0"/>
        <w:spacing w:before="240" w:after="240"/>
        <w:jc w:val="both"/>
        <w:rPr>
          <w:rFonts w:ascii="Times New Roman" w:eastAsia="Times New Roman" w:hAnsi="Times New Roman" w:cs="Times New Roman"/>
          <w:sz w:val="24"/>
          <w:szCs w:val="24"/>
        </w:rPr>
      </w:pPr>
    </w:p>
    <w:p w14:paraId="38EE30FC" w14:textId="77777777" w:rsidR="008F0277" w:rsidRDefault="00FF3E4E">
      <w:pPr>
        <w:widowControl w:val="0"/>
        <w:spacing w:before="240" w:after="240"/>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60288" behindDoc="0" locked="0" layoutInCell="1" hidden="0" allowOverlap="1" wp14:anchorId="38EE3526" wp14:editId="38EE3527">
                <wp:simplePos x="0" y="0"/>
                <wp:positionH relativeFrom="column">
                  <wp:posOffset>3081338</wp:posOffset>
                </wp:positionH>
                <wp:positionV relativeFrom="paragraph">
                  <wp:posOffset>200025</wp:posOffset>
                </wp:positionV>
                <wp:extent cx="3028950" cy="552450"/>
                <wp:effectExtent l="0" t="0" r="0" b="0"/>
                <wp:wrapNone/>
                <wp:docPr id="1295096217" name="Rectangle 1295096217"/>
                <wp:cNvGraphicFramePr/>
                <a:graphic xmlns:a="http://schemas.openxmlformats.org/drawingml/2006/main">
                  <a:graphicData uri="http://schemas.microsoft.com/office/word/2010/wordprocessingShape">
                    <wps:wsp>
                      <wps:cNvSpPr/>
                      <wps:spPr>
                        <a:xfrm>
                          <a:off x="3836288" y="3508538"/>
                          <a:ext cx="3019425" cy="542925"/>
                        </a:xfrm>
                        <a:prstGeom prst="rect">
                          <a:avLst/>
                        </a:prstGeom>
                        <a:solidFill>
                          <a:schemeClr val="lt1"/>
                        </a:solidFill>
                        <a:ln>
                          <a:noFill/>
                        </a:ln>
                      </wps:spPr>
                      <wps:txbx>
                        <w:txbxContent>
                          <w:p w14:paraId="38EE355C" w14:textId="77777777" w:rsidR="008F0277" w:rsidRDefault="00FF3E4E">
                            <w:pPr>
                              <w:spacing w:line="240" w:lineRule="auto"/>
                              <w:textDirection w:val="btLr"/>
                            </w:pPr>
                            <w:r>
                              <w:rPr>
                                <w:b/>
                                <w:color w:val="000000"/>
                                <w:sz w:val="20"/>
                              </w:rPr>
                              <w:t>Figure</w:t>
                            </w:r>
                            <w:r>
                              <w:rPr>
                                <w:color w:val="000000"/>
                                <w:sz w:val="20"/>
                              </w:rPr>
                              <w:t xml:space="preserve"> </w:t>
                            </w:r>
                            <w:r>
                              <w:rPr>
                                <w:b/>
                                <w:color w:val="000000"/>
                                <w:sz w:val="20"/>
                              </w:rPr>
                              <w:t>3</w:t>
                            </w:r>
                            <w:r>
                              <w:rPr>
                                <w:color w:val="000000"/>
                                <w:sz w:val="20"/>
                              </w:rPr>
                              <w:t>: StrivePD Web view of all collected data from patient used by healthcare specialists.</w:t>
                            </w:r>
                          </w:p>
                          <w:p w14:paraId="38EE355D" w14:textId="77777777" w:rsidR="008F0277" w:rsidRDefault="008F0277">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38EE3526" id="Rectangle 1295096217" o:spid="_x0000_s1026" style="position:absolute;left:0;text-align:left;margin-left:242.65pt;margin-top:15.75pt;width:238.5pt;height:4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" fillcolor="white [3201]" stroked="f">
                <v:textbox inset="2.53958mm,1.2694mm,2.53958mm,1.2694mm">
                  <w:txbxContent>
                    <w:p w14:paraId="38EE355C" w14:textId="77777777" w:rsidR="008F0277" w:rsidRDefault="00FF3E4E">
                      <w:pPr>
                        <w:spacing w:line="240" w:lineRule="auto"/>
                        <w:textDirection w:val="btLr"/>
                      </w:pPr>
                      <w:r>
                        <w:rPr>
                          <w:b/>
                          <w:color w:val="000000"/>
                          <w:sz w:val="20"/>
                        </w:rPr>
                        <w:t>Figure</w:t>
                      </w:r>
                      <w:r>
                        <w:rPr>
                          <w:color w:val="000000"/>
                          <w:sz w:val="20"/>
                        </w:rPr>
                        <w:t xml:space="preserve"> </w:t>
                      </w:r>
                      <w:r>
                        <w:rPr>
                          <w:b/>
                          <w:color w:val="000000"/>
                          <w:sz w:val="20"/>
                        </w:rPr>
                        <w:t>3</w:t>
                      </w:r>
                      <w:r>
                        <w:rPr>
                          <w:color w:val="000000"/>
                          <w:sz w:val="20"/>
                        </w:rPr>
                        <w:t>: StrivePD Web view of all collected data from patient used by healthcare specialists.</w:t>
                      </w:r>
                    </w:p>
                    <w:p w14:paraId="38EE355D" w14:textId="77777777" w:rsidR="008F0277" w:rsidRDefault="008F0277">
                      <w:pPr>
                        <w:spacing w:line="275" w:lineRule="auto"/>
                        <w:textDirection w:val="btLr"/>
                      </w:pPr>
                    </w:p>
                  </w:txbxContent>
                </v:textbox>
              </v:rect>
            </w:pict>
          </mc:Fallback>
        </mc:AlternateContent>
      </w:r>
      <w:r>
        <w:rPr>
          <w:noProof/>
        </w:rPr>
        <mc:AlternateContent>
          <mc:Choice Requires="wps">
            <w:drawing>
              <wp:anchor distT="0" distB="0" distL="114300" distR="114300" simplePos="0" relativeHeight="251661312" behindDoc="0" locked="0" layoutInCell="1" hidden="0" allowOverlap="1" wp14:anchorId="38EE3528" wp14:editId="38EE3529">
                <wp:simplePos x="0" y="0"/>
                <wp:positionH relativeFrom="column">
                  <wp:posOffset>1</wp:posOffset>
                </wp:positionH>
                <wp:positionV relativeFrom="paragraph">
                  <wp:posOffset>200025</wp:posOffset>
                </wp:positionV>
                <wp:extent cx="3028950" cy="552450"/>
                <wp:effectExtent l="0" t="0" r="0" b="0"/>
                <wp:wrapNone/>
                <wp:docPr id="1295096215" name="Rectangle 1295096215"/>
                <wp:cNvGraphicFramePr/>
                <a:graphic xmlns:a="http://schemas.openxmlformats.org/drawingml/2006/main">
                  <a:graphicData uri="http://schemas.microsoft.com/office/word/2010/wordprocessingShape">
                    <wps:wsp>
                      <wps:cNvSpPr/>
                      <wps:spPr>
                        <a:xfrm>
                          <a:off x="3836288" y="3508538"/>
                          <a:ext cx="3019425" cy="542925"/>
                        </a:xfrm>
                        <a:prstGeom prst="rect">
                          <a:avLst/>
                        </a:prstGeom>
                        <a:solidFill>
                          <a:schemeClr val="lt1"/>
                        </a:solidFill>
                        <a:ln>
                          <a:noFill/>
                        </a:ln>
                      </wps:spPr>
                      <wps:txbx>
                        <w:txbxContent>
                          <w:p w14:paraId="38EE355E" w14:textId="77777777" w:rsidR="008F0277" w:rsidRDefault="00FF3E4E">
                            <w:pPr>
                              <w:spacing w:line="240" w:lineRule="auto"/>
                              <w:textDirection w:val="btLr"/>
                            </w:pPr>
                            <w:r>
                              <w:rPr>
                                <w:b/>
                                <w:color w:val="000000"/>
                                <w:sz w:val="20"/>
                              </w:rPr>
                              <w:t>Figure</w:t>
                            </w:r>
                            <w:r>
                              <w:rPr>
                                <w:color w:val="000000"/>
                                <w:sz w:val="20"/>
                              </w:rPr>
                              <w:t xml:space="preserve"> </w:t>
                            </w:r>
                            <w:r>
                              <w:rPr>
                                <w:b/>
                                <w:color w:val="000000"/>
                                <w:sz w:val="20"/>
                              </w:rPr>
                              <w:t>2</w:t>
                            </w:r>
                            <w:r>
                              <w:rPr>
                                <w:color w:val="000000"/>
                                <w:sz w:val="20"/>
                              </w:rPr>
                              <w:t xml:space="preserve">: </w:t>
                            </w:r>
                            <w:r>
                              <w:rPr>
                                <w:color w:val="000000"/>
                                <w:sz w:val="20"/>
                              </w:rPr>
                              <w:t>StrivePD Application main screen and Apple Watch used to collect symptoms from PD patient.</w:t>
                            </w:r>
                          </w:p>
                          <w:p w14:paraId="38EE355F" w14:textId="77777777" w:rsidR="008F0277" w:rsidRDefault="008F0277">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38EE3528" id="Rectangle 1295096215" o:spid="_x0000_s1027" style="position:absolute;left:0;text-align:left;margin-left:0;margin-top:15.75pt;width:238.5pt;height:43.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" fillcolor="white [3201]" stroked="f">
                <v:textbox inset="2.53958mm,1.2694mm,2.53958mm,1.2694mm">
                  <w:txbxContent>
                    <w:p w14:paraId="38EE355E" w14:textId="77777777" w:rsidR="008F0277" w:rsidRDefault="00FF3E4E">
                      <w:pPr>
                        <w:spacing w:line="240" w:lineRule="auto"/>
                        <w:textDirection w:val="btLr"/>
                      </w:pPr>
                      <w:r>
                        <w:rPr>
                          <w:b/>
                          <w:color w:val="000000"/>
                          <w:sz w:val="20"/>
                        </w:rPr>
                        <w:t>Figure</w:t>
                      </w:r>
                      <w:r>
                        <w:rPr>
                          <w:color w:val="000000"/>
                          <w:sz w:val="20"/>
                        </w:rPr>
                        <w:t xml:space="preserve"> </w:t>
                      </w:r>
                      <w:r>
                        <w:rPr>
                          <w:b/>
                          <w:color w:val="000000"/>
                          <w:sz w:val="20"/>
                        </w:rPr>
                        <w:t>2</w:t>
                      </w:r>
                      <w:r>
                        <w:rPr>
                          <w:color w:val="000000"/>
                          <w:sz w:val="20"/>
                        </w:rPr>
                        <w:t xml:space="preserve">: </w:t>
                      </w:r>
                      <w:r>
                        <w:rPr>
                          <w:color w:val="000000"/>
                          <w:sz w:val="20"/>
                        </w:rPr>
                        <w:t>StrivePD Application main screen and Apple Watch used to collect symptoms from PD patient.</w:t>
                      </w:r>
                    </w:p>
                    <w:p w14:paraId="38EE355F" w14:textId="77777777" w:rsidR="008F0277" w:rsidRDefault="008F0277">
                      <w:pPr>
                        <w:spacing w:line="275" w:lineRule="auto"/>
                        <w:textDirection w:val="btLr"/>
                      </w:pPr>
                    </w:p>
                  </w:txbxContent>
                </v:textbox>
              </v:rect>
            </w:pict>
          </mc:Fallback>
        </mc:AlternateContent>
      </w:r>
    </w:p>
    <w:p w14:paraId="38EE30FD" w14:textId="77777777" w:rsidR="008F0277" w:rsidRDefault="008F0277">
      <w:pPr>
        <w:widowControl w:val="0"/>
        <w:spacing w:before="240" w:after="240"/>
        <w:jc w:val="both"/>
        <w:rPr>
          <w:rFonts w:ascii="Times New Roman" w:eastAsia="Times New Roman" w:hAnsi="Times New Roman" w:cs="Times New Roman"/>
          <w:b/>
          <w:sz w:val="24"/>
          <w:szCs w:val="24"/>
        </w:rPr>
      </w:pPr>
    </w:p>
    <w:p w14:paraId="38EE30FE" w14:textId="77777777" w:rsidR="008F0277" w:rsidRDefault="008F0277">
      <w:pPr>
        <w:widowControl w:val="0"/>
        <w:spacing w:before="240" w:after="240"/>
        <w:jc w:val="both"/>
        <w:rPr>
          <w:rFonts w:ascii="Times New Roman" w:eastAsia="Times New Roman" w:hAnsi="Times New Roman" w:cs="Times New Roman"/>
          <w:b/>
          <w:sz w:val="24"/>
          <w:szCs w:val="24"/>
        </w:rPr>
      </w:pPr>
    </w:p>
    <w:p w14:paraId="38EE30FF" w14:textId="0D3A34C5" w:rsidR="008F0277" w:rsidRDefault="00FF3E4E">
      <w:pPr>
        <w:widowControl w:val="0"/>
        <w:spacing w:before="240"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MyTherapy</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[20]</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is an app for managing patient health, focusing on medication intake and activity logging. It assists patients with chronic or short-term diseases who face memory challenges due to cognitive or mental conditions. The app sends reminders at user-defined times for taking medicine, allows specification of medicine type (liquid, tablet) and amount, verifies medication intake through notifications, manages medicine stock, and reminds users to replenish supplies. </w:t>
      </w:r>
      <w:proofErr w:type="spellStart"/>
      <w:r>
        <w:rPr>
          <w:rFonts w:ascii="Times New Roman" w:eastAsia="Times New Roman" w:hAnsi="Times New Roman" w:cs="Times New Roman"/>
          <w:sz w:val="24"/>
          <w:szCs w:val="24"/>
        </w:rPr>
        <w:t>MyTherapy</w:t>
      </w:r>
      <w:proofErr w:type="spellEnd"/>
      <w:r>
        <w:rPr>
          <w:rFonts w:ascii="Times New Roman" w:eastAsia="Times New Roman" w:hAnsi="Times New Roman" w:cs="Times New Roman"/>
          <w:sz w:val="24"/>
          <w:szCs w:val="24"/>
        </w:rPr>
        <w:t xml:space="preserve"> enables users to set appointment reminders and add doctor and pharmacy information. It allows manual input of health indices with date and time stamps for documentation and monitoring. These indices include blood pressure, weight, blood sugar, body temperature, activities (like eating, shaving, cycling), and mood (with 5 optional modes available). (see </w:t>
      </w:r>
      <w:r w:rsidR="00D446FA">
        <w:rPr>
          <w:rFonts w:ascii="Times New Roman" w:eastAsia="Times New Roman" w:hAnsi="Times New Roman" w:cs="Times New Roman"/>
          <w:sz w:val="24"/>
          <w:szCs w:val="24"/>
        </w:rPr>
        <w:t xml:space="preserve">Figures </w:t>
      </w:r>
      <w:r>
        <w:rPr>
          <w:rFonts w:ascii="Times New Roman" w:eastAsia="Times New Roman" w:hAnsi="Times New Roman" w:cs="Times New Roman"/>
          <w:sz w:val="24"/>
          <w:szCs w:val="24"/>
        </w:rPr>
        <w:t>4 and 5)</w:t>
      </w:r>
    </w:p>
    <w:p w14:paraId="38EE3100" w14:textId="77777777" w:rsidR="008F0277" w:rsidRDefault="00FF3E4E">
      <w:pPr>
        <w:widowControl w:val="0"/>
        <w:spacing w:before="240" w:after="240"/>
        <w:ind w:left="720"/>
        <w:jc w:val="both"/>
        <w:rPr>
          <w:rFonts w:ascii="Times New Roman" w:eastAsia="Times New Roman" w:hAnsi="Times New Roman" w:cs="Times New Roman"/>
          <w:sz w:val="24"/>
          <w:szCs w:val="24"/>
        </w:rPr>
      </w:pPr>
      <w:r>
        <w:rPr>
          <w:noProof/>
        </w:rPr>
        <w:lastRenderedPageBreak/>
        <w:drawing>
          <wp:anchor distT="114300" distB="114300" distL="114300" distR="114300" simplePos="0" relativeHeight="251662336" behindDoc="0" locked="0" layoutInCell="1" hidden="0" allowOverlap="1" wp14:anchorId="38EE352A" wp14:editId="38EE352B">
            <wp:simplePos x="0" y="0"/>
            <wp:positionH relativeFrom="column">
              <wp:posOffset>3581400</wp:posOffset>
            </wp:positionH>
            <wp:positionV relativeFrom="paragraph">
              <wp:posOffset>118281</wp:posOffset>
            </wp:positionV>
            <wp:extent cx="2300288" cy="4983956"/>
            <wp:effectExtent l="0" t="0" r="0" b="0"/>
            <wp:wrapSquare wrapText="bothSides" distT="114300" distB="114300" distL="114300" distR="114300"/>
            <wp:docPr id="129509622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4"/>
                    <a:srcRect/>
                    <a:stretch>
                      <a:fillRect/>
                    </a:stretch>
                  </pic:blipFill>
                  <pic:spPr>
                    <a:xfrm>
                      <a:off x="0" y="0"/>
                      <a:ext cx="2300288" cy="4983956"/>
                    </a:xfrm>
                    <a:prstGeom prst="rect">
                      <a:avLst/>
                    </a:prstGeom>
                    <a:ln/>
                  </pic:spPr>
                </pic:pic>
              </a:graphicData>
            </a:graphic>
          </wp:anchor>
        </w:drawing>
      </w:r>
    </w:p>
    <w:p w14:paraId="38EE3101" w14:textId="77777777" w:rsidR="008F0277" w:rsidRDefault="008F0277">
      <w:pPr>
        <w:widowControl w:val="0"/>
        <w:spacing w:before="240" w:after="240"/>
        <w:ind w:left="720"/>
        <w:jc w:val="both"/>
        <w:rPr>
          <w:rFonts w:ascii="Times New Roman" w:eastAsia="Times New Roman" w:hAnsi="Times New Roman" w:cs="Times New Roman"/>
          <w:sz w:val="24"/>
          <w:szCs w:val="24"/>
        </w:rPr>
      </w:pPr>
    </w:p>
    <w:p w14:paraId="38EE3102" w14:textId="77777777" w:rsidR="008F0277" w:rsidRDefault="00FF3E4E">
      <w:pPr>
        <w:widowControl w:val="0"/>
        <w:spacing w:before="240" w:after="240"/>
        <w:jc w:val="both"/>
        <w:rPr>
          <w:rFonts w:ascii="Times New Roman" w:eastAsia="Times New Roman" w:hAnsi="Times New Roman" w:cs="Times New Roman"/>
          <w:sz w:val="24"/>
          <w:szCs w:val="24"/>
        </w:rPr>
      </w:pPr>
      <w:r>
        <w:rPr>
          <w:noProof/>
        </w:rPr>
        <w:drawing>
          <wp:anchor distT="114300" distB="114300" distL="114300" distR="114300" simplePos="0" relativeHeight="251663360" behindDoc="0" locked="0" layoutInCell="1" hidden="0" allowOverlap="1" wp14:anchorId="38EE352C" wp14:editId="38EE352D">
            <wp:simplePos x="0" y="0"/>
            <wp:positionH relativeFrom="column">
              <wp:posOffset>361950</wp:posOffset>
            </wp:positionH>
            <wp:positionV relativeFrom="paragraph">
              <wp:posOffset>446168</wp:posOffset>
            </wp:positionV>
            <wp:extent cx="2447925" cy="2905125"/>
            <wp:effectExtent l="0" t="0" r="0" b="0"/>
            <wp:wrapSquare wrapText="bothSides" distT="114300" distB="114300" distL="114300" distR="114300"/>
            <wp:docPr id="129509624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2447925" cy="2905125"/>
                    </a:xfrm>
                    <a:prstGeom prst="rect">
                      <a:avLst/>
                    </a:prstGeom>
                    <a:ln/>
                  </pic:spPr>
                </pic:pic>
              </a:graphicData>
            </a:graphic>
          </wp:anchor>
        </w:drawing>
      </w:r>
    </w:p>
    <w:p w14:paraId="38EE3103" w14:textId="77777777" w:rsidR="008F0277" w:rsidRDefault="008F0277">
      <w:pPr>
        <w:widowControl w:val="0"/>
        <w:spacing w:before="240" w:after="240"/>
        <w:jc w:val="both"/>
        <w:rPr>
          <w:rFonts w:ascii="Times New Roman" w:eastAsia="Times New Roman" w:hAnsi="Times New Roman" w:cs="Times New Roman"/>
          <w:sz w:val="24"/>
          <w:szCs w:val="24"/>
        </w:rPr>
      </w:pPr>
    </w:p>
    <w:p w14:paraId="38EE3104" w14:textId="77777777" w:rsidR="008F0277" w:rsidRDefault="008F0277">
      <w:pPr>
        <w:widowControl w:val="0"/>
        <w:spacing w:before="240" w:after="240"/>
        <w:jc w:val="both"/>
        <w:rPr>
          <w:rFonts w:ascii="Times New Roman" w:eastAsia="Times New Roman" w:hAnsi="Times New Roman" w:cs="Times New Roman"/>
          <w:sz w:val="24"/>
          <w:szCs w:val="24"/>
        </w:rPr>
      </w:pPr>
    </w:p>
    <w:p w14:paraId="38EE3105" w14:textId="77777777" w:rsidR="008F0277" w:rsidRDefault="008F0277">
      <w:pPr>
        <w:widowControl w:val="0"/>
        <w:spacing w:before="240" w:after="240"/>
        <w:jc w:val="both"/>
        <w:rPr>
          <w:rFonts w:ascii="Times New Roman" w:eastAsia="Times New Roman" w:hAnsi="Times New Roman" w:cs="Times New Roman"/>
          <w:sz w:val="24"/>
          <w:szCs w:val="24"/>
        </w:rPr>
      </w:pPr>
    </w:p>
    <w:p w14:paraId="38EE3106" w14:textId="77777777" w:rsidR="008F0277" w:rsidRDefault="008F0277">
      <w:pPr>
        <w:widowControl w:val="0"/>
        <w:spacing w:before="240" w:after="240"/>
        <w:jc w:val="both"/>
        <w:rPr>
          <w:rFonts w:ascii="Times New Roman" w:eastAsia="Times New Roman" w:hAnsi="Times New Roman" w:cs="Times New Roman"/>
          <w:sz w:val="24"/>
          <w:szCs w:val="24"/>
        </w:rPr>
      </w:pPr>
    </w:p>
    <w:p w14:paraId="38EE3107" w14:textId="77777777" w:rsidR="008F0277" w:rsidRDefault="008F0277">
      <w:pPr>
        <w:widowControl w:val="0"/>
        <w:spacing w:before="240" w:after="240"/>
        <w:jc w:val="both"/>
        <w:rPr>
          <w:rFonts w:ascii="Times New Roman" w:eastAsia="Times New Roman" w:hAnsi="Times New Roman" w:cs="Times New Roman"/>
          <w:sz w:val="24"/>
          <w:szCs w:val="24"/>
        </w:rPr>
      </w:pPr>
    </w:p>
    <w:p w14:paraId="38EE3108" w14:textId="77777777" w:rsidR="008F0277" w:rsidRDefault="008F0277">
      <w:pPr>
        <w:widowControl w:val="0"/>
        <w:spacing w:before="240" w:after="240"/>
        <w:jc w:val="both"/>
        <w:rPr>
          <w:rFonts w:ascii="Times New Roman" w:eastAsia="Times New Roman" w:hAnsi="Times New Roman" w:cs="Times New Roman"/>
          <w:sz w:val="24"/>
          <w:szCs w:val="24"/>
        </w:rPr>
      </w:pPr>
    </w:p>
    <w:p w14:paraId="38EE3109" w14:textId="77777777" w:rsidR="008F0277" w:rsidRDefault="008F0277">
      <w:pPr>
        <w:widowControl w:val="0"/>
        <w:spacing w:before="240" w:after="240"/>
        <w:jc w:val="both"/>
        <w:rPr>
          <w:rFonts w:ascii="Times New Roman" w:eastAsia="Times New Roman" w:hAnsi="Times New Roman" w:cs="Times New Roman"/>
          <w:sz w:val="24"/>
          <w:szCs w:val="24"/>
        </w:rPr>
      </w:pPr>
    </w:p>
    <w:p w14:paraId="38EE310A" w14:textId="77777777" w:rsidR="008F0277" w:rsidRDefault="008F0277">
      <w:pPr>
        <w:widowControl w:val="0"/>
        <w:spacing w:before="240" w:after="240"/>
        <w:jc w:val="both"/>
        <w:rPr>
          <w:rFonts w:ascii="Times New Roman" w:eastAsia="Times New Roman" w:hAnsi="Times New Roman" w:cs="Times New Roman"/>
          <w:sz w:val="24"/>
          <w:szCs w:val="24"/>
        </w:rPr>
      </w:pPr>
    </w:p>
    <w:p w14:paraId="38EE310B" w14:textId="77777777" w:rsidR="008F0277" w:rsidRDefault="008F0277">
      <w:pPr>
        <w:widowControl w:val="0"/>
        <w:spacing w:before="240" w:after="240"/>
        <w:jc w:val="both"/>
        <w:rPr>
          <w:rFonts w:ascii="Times New Roman" w:eastAsia="Times New Roman" w:hAnsi="Times New Roman" w:cs="Times New Roman"/>
          <w:sz w:val="24"/>
          <w:szCs w:val="24"/>
        </w:rPr>
      </w:pPr>
    </w:p>
    <w:p w14:paraId="38EE310C" w14:textId="77777777" w:rsidR="008F0277" w:rsidRDefault="008F0277">
      <w:pPr>
        <w:widowControl w:val="0"/>
        <w:spacing w:before="240" w:after="240"/>
        <w:jc w:val="both"/>
        <w:rPr>
          <w:rFonts w:ascii="Times New Roman" w:eastAsia="Times New Roman" w:hAnsi="Times New Roman" w:cs="Times New Roman"/>
          <w:sz w:val="24"/>
          <w:szCs w:val="24"/>
        </w:rPr>
      </w:pPr>
    </w:p>
    <w:p w14:paraId="38EE310D" w14:textId="77777777" w:rsidR="008F0277" w:rsidRDefault="008F0277">
      <w:pPr>
        <w:widowControl w:val="0"/>
        <w:spacing w:before="240" w:after="240"/>
        <w:jc w:val="both"/>
        <w:rPr>
          <w:rFonts w:ascii="Times New Roman" w:eastAsia="Times New Roman" w:hAnsi="Times New Roman" w:cs="Times New Roman"/>
          <w:sz w:val="24"/>
          <w:szCs w:val="24"/>
        </w:rPr>
      </w:pPr>
    </w:p>
    <w:p w14:paraId="38EE310E" w14:textId="77777777" w:rsidR="008F0277" w:rsidRDefault="00FF3E4E">
      <w:pPr>
        <w:widowControl w:val="0"/>
        <w:spacing w:before="240" w:after="240"/>
        <w:jc w:val="both"/>
        <w:rPr>
          <w:rFonts w:ascii="Times New Roman" w:eastAsia="Times New Roman" w:hAnsi="Times New Roman" w:cs="Times New Roman"/>
          <w:sz w:val="24"/>
          <w:szCs w:val="24"/>
        </w:rPr>
      </w:pPr>
      <w:r>
        <w:rPr>
          <w:noProof/>
        </w:rPr>
        <mc:AlternateContent>
          <mc:Choice Requires="wps">
            <w:drawing>
              <wp:anchor distT="0" distB="0" distL="0" distR="0" simplePos="0" relativeHeight="251664384" behindDoc="0" locked="0" layoutInCell="1" hidden="0" allowOverlap="1" wp14:anchorId="38EE352E" wp14:editId="38EE352F">
                <wp:simplePos x="0" y="0"/>
                <wp:positionH relativeFrom="column">
                  <wp:posOffset>3822700</wp:posOffset>
                </wp:positionH>
                <wp:positionV relativeFrom="paragraph">
                  <wp:posOffset>88900</wp:posOffset>
                </wp:positionV>
                <wp:extent cx="2266950" cy="521335"/>
                <wp:effectExtent l="0" t="0" r="0" b="0"/>
                <wp:wrapSquare wrapText="bothSides" distT="0" distB="0" distL="0" distR="0"/>
                <wp:docPr id="1295096218" name="Rectangle 1295096218"/>
                <wp:cNvGraphicFramePr/>
                <a:graphic xmlns:a="http://schemas.openxmlformats.org/drawingml/2006/main">
                  <a:graphicData uri="http://schemas.microsoft.com/office/word/2010/wordprocessingShape">
                    <wps:wsp>
                      <wps:cNvSpPr/>
                      <wps:spPr>
                        <a:xfrm>
                          <a:off x="4217288" y="3524095"/>
                          <a:ext cx="2257425" cy="511810"/>
                        </a:xfrm>
                        <a:prstGeom prst="rect">
                          <a:avLst/>
                        </a:prstGeom>
                        <a:noFill/>
                        <a:ln>
                          <a:noFill/>
                        </a:ln>
                      </wps:spPr>
                      <wps:txbx>
                        <w:txbxContent>
                          <w:p w14:paraId="38EE3560" w14:textId="77777777" w:rsidR="008F0277" w:rsidRDefault="00FF3E4E">
                            <w:pPr>
                              <w:spacing w:line="240" w:lineRule="auto"/>
                              <w:textDirection w:val="btLr"/>
                            </w:pPr>
                            <w:r>
                              <w:rPr>
                                <w:b/>
                                <w:color w:val="000000"/>
                                <w:sz w:val="20"/>
                              </w:rPr>
                              <w:t>Figure 5</w:t>
                            </w:r>
                            <w:r>
                              <w:rPr>
                                <w:color w:val="000000"/>
                                <w:sz w:val="20"/>
                              </w:rPr>
                              <w:t xml:space="preserve">: </w:t>
                            </w:r>
                            <w:r>
                              <w:rPr>
                                <w:color w:val="000000"/>
                                <w:sz w:val="20"/>
                              </w:rPr>
                              <w:t>MyTherapy application.</w:t>
                            </w:r>
                          </w:p>
                        </w:txbxContent>
                      </wps:txbx>
                      <wps:bodyPr spcFirstLastPara="1" wrap="square" lIns="91425" tIns="91425" rIns="91425" bIns="91425" anchor="t" anchorCtr="0">
                        <a:noAutofit/>
                      </wps:bodyPr>
                    </wps:wsp>
                  </a:graphicData>
                </a:graphic>
              </wp:anchor>
            </w:drawing>
          </mc:Choice>
          <mc:Fallback>
            <w:pict>
              <v:rect w14:anchorId="38EE352E" id="Rectangle 1295096218" o:spid="_x0000_s1028" style="position:absolute;left:0;text-align:left;margin-left:301pt;margin-top:7pt;width:178.5pt;height:41.05pt;z-index:2516643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" filled="f" stroked="f">
                <v:textbox inset="2.53958mm,2.53958mm,2.53958mm,2.53958mm">
                  <w:txbxContent>
                    <w:p w14:paraId="38EE3560" w14:textId="77777777" w:rsidR="008F0277" w:rsidRDefault="00FF3E4E">
                      <w:pPr>
                        <w:spacing w:line="240" w:lineRule="auto"/>
                        <w:textDirection w:val="btLr"/>
                      </w:pPr>
                      <w:r>
                        <w:rPr>
                          <w:b/>
                          <w:color w:val="000000"/>
                          <w:sz w:val="20"/>
                        </w:rPr>
                        <w:t>Figure 5</w:t>
                      </w:r>
                      <w:r>
                        <w:rPr>
                          <w:color w:val="000000"/>
                          <w:sz w:val="20"/>
                        </w:rPr>
                        <w:t xml:space="preserve">: </w:t>
                      </w:r>
                      <w:r>
                        <w:rPr>
                          <w:color w:val="000000"/>
                          <w:sz w:val="20"/>
                        </w:rPr>
                        <w:t>MyTherapy application.</w:t>
                      </w:r>
                    </w:p>
                  </w:txbxContent>
                </v:textbox>
                <w10:wrap type="square"/>
              </v:rect>
            </w:pict>
          </mc:Fallback>
        </mc:AlternateContent>
      </w:r>
      <w:r>
        <w:rPr>
          <w:noProof/>
        </w:rPr>
        <mc:AlternateContent>
          <mc:Choice Requires="wps">
            <w:drawing>
              <wp:anchor distT="0" distB="0" distL="114300" distR="114300" simplePos="0" relativeHeight="251665408" behindDoc="0" locked="0" layoutInCell="1" hidden="0" allowOverlap="1" wp14:anchorId="38EE3530" wp14:editId="38EE3531">
                <wp:simplePos x="0" y="0"/>
                <wp:positionH relativeFrom="column">
                  <wp:posOffset>1</wp:posOffset>
                </wp:positionH>
                <wp:positionV relativeFrom="paragraph">
                  <wp:posOffset>140829</wp:posOffset>
                </wp:positionV>
                <wp:extent cx="3028950" cy="552450"/>
                <wp:effectExtent l="0" t="0" r="0" b="0"/>
                <wp:wrapNone/>
                <wp:docPr id="1295096214" name="Rectangle 1295096214"/>
                <wp:cNvGraphicFramePr/>
                <a:graphic xmlns:a="http://schemas.openxmlformats.org/drawingml/2006/main">
                  <a:graphicData uri="http://schemas.microsoft.com/office/word/2010/wordprocessingShape">
                    <wps:wsp>
                      <wps:cNvSpPr/>
                      <wps:spPr>
                        <a:xfrm>
                          <a:off x="3836288" y="3508538"/>
                          <a:ext cx="3019425" cy="542925"/>
                        </a:xfrm>
                        <a:prstGeom prst="rect">
                          <a:avLst/>
                        </a:prstGeom>
                        <a:solidFill>
                          <a:schemeClr val="lt1"/>
                        </a:solidFill>
                        <a:ln>
                          <a:noFill/>
                        </a:ln>
                      </wps:spPr>
                      <wps:txbx>
                        <w:txbxContent>
                          <w:p w14:paraId="38EE3561" w14:textId="77777777" w:rsidR="008F0277" w:rsidRDefault="00FF3E4E">
                            <w:pPr>
                              <w:spacing w:line="240" w:lineRule="auto"/>
                              <w:textDirection w:val="btLr"/>
                            </w:pPr>
                            <w:r>
                              <w:rPr>
                                <w:b/>
                                <w:color w:val="000000"/>
                                <w:sz w:val="20"/>
                              </w:rPr>
                              <w:t>Figure</w:t>
                            </w:r>
                            <w:r>
                              <w:rPr>
                                <w:color w:val="000000"/>
                                <w:sz w:val="20"/>
                              </w:rPr>
                              <w:t xml:space="preserve"> </w:t>
                            </w:r>
                            <w:r>
                              <w:rPr>
                                <w:b/>
                                <w:color w:val="000000"/>
                                <w:sz w:val="20"/>
                              </w:rPr>
                              <w:t>4</w:t>
                            </w:r>
                            <w:r>
                              <w:rPr>
                                <w:color w:val="000000"/>
                                <w:sz w:val="20"/>
                              </w:rPr>
                              <w:t>: medicine notification - user phone.</w:t>
                            </w:r>
                          </w:p>
                          <w:p w14:paraId="38EE3562" w14:textId="77777777" w:rsidR="008F0277" w:rsidRDefault="008F0277">
                            <w:pPr>
                              <w:spacing w:line="240" w:lineRule="auto"/>
                              <w:textDirection w:val="btLr"/>
                            </w:pPr>
                          </w:p>
                          <w:p w14:paraId="38EE3563" w14:textId="77777777" w:rsidR="008F0277" w:rsidRDefault="008F0277">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38EE3530" id="Rectangle 1295096214" o:spid="_x0000_s1029" style="position:absolute;left:0;text-align:left;margin-left:0;margin-top:11.1pt;width:238.5pt;height:4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" fillcolor="white [3201]" stroked="f">
                <v:textbox inset="2.53958mm,1.2694mm,2.53958mm,1.2694mm">
                  <w:txbxContent>
                    <w:p w14:paraId="38EE3561" w14:textId="77777777" w:rsidR="008F0277" w:rsidRDefault="00FF3E4E">
                      <w:pPr>
                        <w:spacing w:line="240" w:lineRule="auto"/>
                        <w:textDirection w:val="btLr"/>
                      </w:pPr>
                      <w:r>
                        <w:rPr>
                          <w:b/>
                          <w:color w:val="000000"/>
                          <w:sz w:val="20"/>
                        </w:rPr>
                        <w:t>Figure</w:t>
                      </w:r>
                      <w:r>
                        <w:rPr>
                          <w:color w:val="000000"/>
                          <w:sz w:val="20"/>
                        </w:rPr>
                        <w:t xml:space="preserve"> </w:t>
                      </w:r>
                      <w:r>
                        <w:rPr>
                          <w:b/>
                          <w:color w:val="000000"/>
                          <w:sz w:val="20"/>
                        </w:rPr>
                        <w:t>4</w:t>
                      </w:r>
                      <w:r>
                        <w:rPr>
                          <w:color w:val="000000"/>
                          <w:sz w:val="20"/>
                        </w:rPr>
                        <w:t>: medicine notification - user phone.</w:t>
                      </w:r>
                    </w:p>
                    <w:p w14:paraId="38EE3562" w14:textId="77777777" w:rsidR="008F0277" w:rsidRDefault="008F0277">
                      <w:pPr>
                        <w:spacing w:line="240" w:lineRule="auto"/>
                        <w:textDirection w:val="btLr"/>
                      </w:pPr>
                    </w:p>
                    <w:p w14:paraId="38EE3563" w14:textId="77777777" w:rsidR="008F0277" w:rsidRDefault="008F0277">
                      <w:pPr>
                        <w:spacing w:line="275" w:lineRule="auto"/>
                        <w:textDirection w:val="btLr"/>
                      </w:pPr>
                    </w:p>
                  </w:txbxContent>
                </v:textbox>
              </v:rect>
            </w:pict>
          </mc:Fallback>
        </mc:AlternateContent>
      </w:r>
    </w:p>
    <w:p w14:paraId="38EE310F" w14:textId="77777777" w:rsidR="008F0277" w:rsidRDefault="008F0277">
      <w:pPr>
        <w:widowControl w:val="0"/>
        <w:spacing w:before="240" w:after="240"/>
        <w:jc w:val="both"/>
        <w:rPr>
          <w:rFonts w:ascii="Times New Roman" w:eastAsia="Times New Roman" w:hAnsi="Times New Roman" w:cs="Times New Roman"/>
          <w:sz w:val="24"/>
          <w:szCs w:val="24"/>
        </w:rPr>
      </w:pPr>
    </w:p>
    <w:p w14:paraId="38EE3110" w14:textId="77777777" w:rsidR="008F0277" w:rsidRDefault="008F0277">
      <w:pPr>
        <w:widowControl w:val="0"/>
        <w:spacing w:before="240" w:after="240"/>
        <w:jc w:val="both"/>
        <w:rPr>
          <w:rFonts w:ascii="Times New Roman" w:eastAsia="Times New Roman" w:hAnsi="Times New Roman" w:cs="Times New Roman"/>
          <w:b/>
          <w:sz w:val="24"/>
          <w:szCs w:val="24"/>
        </w:rPr>
      </w:pPr>
    </w:p>
    <w:p w14:paraId="38EE3111" w14:textId="3BDD9462" w:rsidR="008F0277" w:rsidRDefault="00FF3E4E">
      <w:pPr>
        <w:widowControl w:val="0"/>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MyMovesMatter</w:t>
      </w:r>
      <w:r>
        <w:rPr>
          <w:rFonts w:ascii="Times New Roman" w:eastAsia="Times New Roman" w:hAnsi="Times New Roman" w:cs="Times New Roman"/>
          <w:sz w:val="24"/>
          <w:szCs w:val="24"/>
        </w:rPr>
        <w:t xml:space="preserve"> [21] is an app founded by Richell Flanagan, who </w:t>
      </w:r>
      <w:r w:rsidR="00CD0D47">
        <w:rPr>
          <w:rFonts w:ascii="Times New Roman" w:eastAsia="Times New Roman" w:hAnsi="Times New Roman" w:cs="Times New Roman"/>
          <w:sz w:val="24"/>
          <w:szCs w:val="24"/>
        </w:rPr>
        <w:t>has</w:t>
      </w:r>
      <w:r>
        <w:rPr>
          <w:rFonts w:ascii="Times New Roman" w:eastAsia="Times New Roman" w:hAnsi="Times New Roman" w:cs="Times New Roman"/>
          <w:sz w:val="24"/>
          <w:szCs w:val="24"/>
        </w:rPr>
        <w:t xml:space="preserve"> Parkinson's disease. The co-founder observed from personal experience that the public perception of Parkinson's didn't align with reality. In fact, about 40 percent of people worldwide dealing with Parkinson's are women. Women typically face longer diagnosis times compared to men, and there's a lack of clinical guidance on adjusting medications to hormonal fluctuations. The co-founder also noted that women experience more severe side effects from Parkinson's medications than men. These insights were based on research conducted by the app's developers. The app is specifically tailored for women with Parkinson's disease. MyMovesMatter provides insights from patterns that can improve a Parkinson's patient's abilities and allows users to set medication reminders. The app's features include tracking symptoms, medication intake, menstrual cycles, and the ability to add voice notes, text, images, or videos. There's also a screen displaying a summary of all collected </w:t>
      </w:r>
      <w:r>
        <w:rPr>
          <w:rFonts w:ascii="Times New Roman" w:eastAsia="Times New Roman" w:hAnsi="Times New Roman" w:cs="Times New Roman"/>
          <w:sz w:val="24"/>
          <w:szCs w:val="24"/>
        </w:rPr>
        <w:lastRenderedPageBreak/>
        <w:t xml:space="preserve">data. (see </w:t>
      </w:r>
      <w:r w:rsidR="00771DD6">
        <w:rPr>
          <w:rFonts w:ascii="Times New Roman" w:eastAsia="Times New Roman" w:hAnsi="Times New Roman" w:cs="Times New Roman"/>
          <w:sz w:val="24"/>
          <w:szCs w:val="24"/>
        </w:rPr>
        <w:t>F</w:t>
      </w:r>
      <w:r>
        <w:rPr>
          <w:rFonts w:ascii="Times New Roman" w:eastAsia="Times New Roman" w:hAnsi="Times New Roman" w:cs="Times New Roman"/>
          <w:sz w:val="24"/>
          <w:szCs w:val="24"/>
        </w:rPr>
        <w:t>igures 6, 7 and 8)</w:t>
      </w:r>
    </w:p>
    <w:p w14:paraId="38EE3112" w14:textId="77777777" w:rsidR="008F0277" w:rsidRDefault="008F0277">
      <w:pPr>
        <w:widowControl w:val="0"/>
        <w:spacing w:before="240" w:after="240" w:line="240" w:lineRule="auto"/>
        <w:ind w:left="720"/>
        <w:jc w:val="both"/>
        <w:rPr>
          <w:rFonts w:ascii="Times New Roman" w:eastAsia="Times New Roman" w:hAnsi="Times New Roman" w:cs="Times New Roman"/>
          <w:sz w:val="24"/>
          <w:szCs w:val="24"/>
        </w:rPr>
      </w:pPr>
    </w:p>
    <w:p w14:paraId="38EE3113" w14:textId="77777777" w:rsidR="008F0277" w:rsidRDefault="00FF3E4E">
      <w:pPr>
        <w:widowControl w:val="0"/>
        <w:spacing w:before="240" w:after="240" w:line="240" w:lineRule="auto"/>
        <w:ind w:left="720"/>
        <w:jc w:val="both"/>
        <w:rPr>
          <w:rFonts w:ascii="Times New Roman" w:eastAsia="Times New Roman" w:hAnsi="Times New Roman" w:cs="Times New Roman"/>
          <w:sz w:val="24"/>
          <w:szCs w:val="24"/>
        </w:rPr>
      </w:pPr>
      <w:r>
        <w:rPr>
          <w:noProof/>
        </w:rPr>
        <w:drawing>
          <wp:anchor distT="114300" distB="114300" distL="114300" distR="114300" simplePos="0" relativeHeight="251666432" behindDoc="0" locked="0" layoutInCell="1" hidden="0" allowOverlap="1" wp14:anchorId="38EE3532" wp14:editId="38EE3533">
            <wp:simplePos x="0" y="0"/>
            <wp:positionH relativeFrom="column">
              <wp:posOffset>4762500</wp:posOffset>
            </wp:positionH>
            <wp:positionV relativeFrom="paragraph">
              <wp:posOffset>342900</wp:posOffset>
            </wp:positionV>
            <wp:extent cx="1531014" cy="2934444"/>
            <wp:effectExtent l="0" t="0" r="0" b="0"/>
            <wp:wrapSquare wrapText="bothSides" distT="114300" distB="114300" distL="114300" distR="114300"/>
            <wp:docPr id="12950962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1531014" cy="2934444"/>
                    </a:xfrm>
                    <a:prstGeom prst="rect">
                      <a:avLst/>
                    </a:prstGeom>
                    <a:ln/>
                  </pic:spPr>
                </pic:pic>
              </a:graphicData>
            </a:graphic>
          </wp:anchor>
        </w:drawing>
      </w:r>
      <w:r>
        <w:rPr>
          <w:noProof/>
        </w:rPr>
        <w:drawing>
          <wp:anchor distT="114300" distB="114300" distL="114300" distR="114300" simplePos="0" relativeHeight="251667456" behindDoc="0" locked="0" layoutInCell="1" hidden="0" allowOverlap="1" wp14:anchorId="38EE3534" wp14:editId="38EE3535">
            <wp:simplePos x="0" y="0"/>
            <wp:positionH relativeFrom="column">
              <wp:posOffset>2152650</wp:posOffset>
            </wp:positionH>
            <wp:positionV relativeFrom="paragraph">
              <wp:posOffset>342900</wp:posOffset>
            </wp:positionV>
            <wp:extent cx="1528763" cy="2980119"/>
            <wp:effectExtent l="0" t="0" r="0" b="0"/>
            <wp:wrapSquare wrapText="bothSides" distT="114300" distB="114300" distL="114300" distR="114300"/>
            <wp:docPr id="12950962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1528763" cy="2980119"/>
                    </a:xfrm>
                    <a:prstGeom prst="rect">
                      <a:avLst/>
                    </a:prstGeom>
                    <a:ln/>
                  </pic:spPr>
                </pic:pic>
              </a:graphicData>
            </a:graphic>
          </wp:anchor>
        </w:drawing>
      </w:r>
      <w:r>
        <w:rPr>
          <w:noProof/>
        </w:rPr>
        <w:drawing>
          <wp:anchor distT="114300" distB="114300" distL="114300" distR="114300" simplePos="0" relativeHeight="251668480" behindDoc="0" locked="0" layoutInCell="1" hidden="0" allowOverlap="1" wp14:anchorId="38EE3536" wp14:editId="38EE3537">
            <wp:simplePos x="0" y="0"/>
            <wp:positionH relativeFrom="column">
              <wp:posOffset>-247647</wp:posOffset>
            </wp:positionH>
            <wp:positionV relativeFrom="paragraph">
              <wp:posOffset>342900</wp:posOffset>
            </wp:positionV>
            <wp:extent cx="1540401" cy="3009156"/>
            <wp:effectExtent l="0" t="0" r="0" b="0"/>
            <wp:wrapSquare wrapText="bothSides" distT="114300" distB="114300" distL="114300" distR="114300"/>
            <wp:docPr id="12950962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1540401" cy="3009156"/>
                    </a:xfrm>
                    <a:prstGeom prst="rect">
                      <a:avLst/>
                    </a:prstGeom>
                    <a:ln/>
                  </pic:spPr>
                </pic:pic>
              </a:graphicData>
            </a:graphic>
          </wp:anchor>
        </w:drawing>
      </w:r>
    </w:p>
    <w:p w14:paraId="38EE3114" w14:textId="77777777" w:rsidR="008F0277" w:rsidRDefault="008F0277">
      <w:pPr>
        <w:widowControl w:val="0"/>
        <w:spacing w:before="240" w:after="240" w:line="240" w:lineRule="auto"/>
        <w:ind w:left="720"/>
        <w:jc w:val="both"/>
        <w:rPr>
          <w:rFonts w:ascii="Times New Roman" w:eastAsia="Times New Roman" w:hAnsi="Times New Roman" w:cs="Times New Roman"/>
          <w:sz w:val="24"/>
          <w:szCs w:val="24"/>
        </w:rPr>
      </w:pPr>
    </w:p>
    <w:p w14:paraId="38EE3115" w14:textId="77777777" w:rsidR="008F0277" w:rsidRDefault="008F0277">
      <w:pPr>
        <w:widowControl w:val="0"/>
        <w:spacing w:before="240" w:after="240" w:line="240" w:lineRule="auto"/>
        <w:ind w:left="720"/>
        <w:jc w:val="both"/>
        <w:rPr>
          <w:rFonts w:ascii="Times New Roman" w:eastAsia="Times New Roman" w:hAnsi="Times New Roman" w:cs="Times New Roman"/>
          <w:sz w:val="24"/>
          <w:szCs w:val="24"/>
        </w:rPr>
      </w:pPr>
    </w:p>
    <w:p w14:paraId="38EE3116" w14:textId="77777777" w:rsidR="008F0277" w:rsidRDefault="008F0277">
      <w:pPr>
        <w:widowControl w:val="0"/>
        <w:spacing w:before="240" w:after="240" w:line="240" w:lineRule="auto"/>
        <w:ind w:left="720"/>
        <w:jc w:val="both"/>
        <w:rPr>
          <w:rFonts w:ascii="Times New Roman" w:eastAsia="Times New Roman" w:hAnsi="Times New Roman" w:cs="Times New Roman"/>
          <w:sz w:val="24"/>
          <w:szCs w:val="24"/>
        </w:rPr>
      </w:pPr>
    </w:p>
    <w:p w14:paraId="38EE3117" w14:textId="77777777" w:rsidR="008F0277" w:rsidRDefault="008F0277">
      <w:pPr>
        <w:widowControl w:val="0"/>
        <w:spacing w:before="240" w:after="240" w:line="240" w:lineRule="auto"/>
        <w:jc w:val="both"/>
        <w:rPr>
          <w:rFonts w:ascii="Times New Roman" w:eastAsia="Times New Roman" w:hAnsi="Times New Roman" w:cs="Times New Roman"/>
          <w:sz w:val="24"/>
          <w:szCs w:val="24"/>
        </w:rPr>
      </w:pPr>
    </w:p>
    <w:p w14:paraId="38EE3118" w14:textId="77777777" w:rsidR="008F0277" w:rsidRDefault="008F0277">
      <w:pPr>
        <w:widowControl w:val="0"/>
        <w:spacing w:before="240" w:after="240" w:line="240" w:lineRule="auto"/>
        <w:jc w:val="both"/>
        <w:rPr>
          <w:rFonts w:ascii="Times New Roman" w:eastAsia="Times New Roman" w:hAnsi="Times New Roman" w:cs="Times New Roman"/>
          <w:sz w:val="24"/>
          <w:szCs w:val="24"/>
        </w:rPr>
      </w:pPr>
    </w:p>
    <w:p w14:paraId="38EE3119" w14:textId="77777777" w:rsidR="008F0277" w:rsidRDefault="008F0277">
      <w:pPr>
        <w:widowControl w:val="0"/>
        <w:spacing w:before="240" w:after="240" w:line="240" w:lineRule="auto"/>
        <w:jc w:val="both"/>
        <w:rPr>
          <w:rFonts w:ascii="Times New Roman" w:eastAsia="Times New Roman" w:hAnsi="Times New Roman" w:cs="Times New Roman"/>
          <w:sz w:val="24"/>
          <w:szCs w:val="24"/>
        </w:rPr>
      </w:pPr>
    </w:p>
    <w:p w14:paraId="38EE311A" w14:textId="77777777" w:rsidR="008F0277" w:rsidRDefault="008F0277">
      <w:pPr>
        <w:widowControl w:val="0"/>
        <w:spacing w:before="240" w:after="240" w:line="240" w:lineRule="auto"/>
        <w:jc w:val="both"/>
        <w:rPr>
          <w:rFonts w:ascii="Times New Roman" w:eastAsia="Times New Roman" w:hAnsi="Times New Roman" w:cs="Times New Roman"/>
          <w:sz w:val="24"/>
          <w:szCs w:val="24"/>
        </w:rPr>
      </w:pPr>
    </w:p>
    <w:p w14:paraId="38EE311B" w14:textId="77777777" w:rsidR="008F0277" w:rsidRDefault="008F0277">
      <w:pPr>
        <w:widowControl w:val="0"/>
        <w:spacing w:before="240" w:after="240" w:line="240" w:lineRule="auto"/>
        <w:jc w:val="both"/>
        <w:rPr>
          <w:rFonts w:ascii="Times New Roman" w:eastAsia="Times New Roman" w:hAnsi="Times New Roman" w:cs="Times New Roman"/>
          <w:sz w:val="24"/>
          <w:szCs w:val="24"/>
        </w:rPr>
      </w:pPr>
    </w:p>
    <w:p w14:paraId="38EE311C" w14:textId="77777777" w:rsidR="008F0277" w:rsidRDefault="00FF3E4E">
      <w:pPr>
        <w:widowControl w:val="0"/>
        <w:spacing w:before="240" w:after="240" w:line="240" w:lineRule="auto"/>
        <w:jc w:val="both"/>
        <w:rPr>
          <w:rFonts w:ascii="Times New Roman" w:eastAsia="Times New Roman" w:hAnsi="Times New Roman" w:cs="Times New Roman"/>
          <w:sz w:val="24"/>
          <w:szCs w:val="24"/>
        </w:rPr>
      </w:pPr>
      <w:r>
        <w:rPr>
          <w:noProof/>
        </w:rPr>
        <mc:AlternateContent>
          <mc:Choice Requires="wps">
            <w:drawing>
              <wp:anchor distT="0" distB="0" distL="0" distR="0" simplePos="0" relativeHeight="251669504" behindDoc="0" locked="0" layoutInCell="1" hidden="0" allowOverlap="1" wp14:anchorId="38EE3538" wp14:editId="38EE3539">
                <wp:simplePos x="0" y="0"/>
                <wp:positionH relativeFrom="column">
                  <wp:posOffset>2159000</wp:posOffset>
                </wp:positionH>
                <wp:positionV relativeFrom="paragraph">
                  <wp:posOffset>330200</wp:posOffset>
                </wp:positionV>
                <wp:extent cx="2114550" cy="429895"/>
                <wp:effectExtent l="0" t="0" r="0" b="0"/>
                <wp:wrapSquare wrapText="bothSides" distT="0" distB="0" distL="0" distR="0"/>
                <wp:docPr id="1295096213" name="Rectangle 1295096213"/>
                <wp:cNvGraphicFramePr/>
                <a:graphic xmlns:a="http://schemas.openxmlformats.org/drawingml/2006/main">
                  <a:graphicData uri="http://schemas.microsoft.com/office/word/2010/wordprocessingShape">
                    <wps:wsp>
                      <wps:cNvSpPr/>
                      <wps:spPr>
                        <a:xfrm>
                          <a:off x="4293488" y="3569815"/>
                          <a:ext cx="2105025" cy="420370"/>
                        </a:xfrm>
                        <a:prstGeom prst="rect">
                          <a:avLst/>
                        </a:prstGeom>
                        <a:noFill/>
                        <a:ln>
                          <a:noFill/>
                        </a:ln>
                      </wps:spPr>
                      <wps:txbx>
                        <w:txbxContent>
                          <w:p w14:paraId="38EE3564" w14:textId="77777777" w:rsidR="008F0277" w:rsidRDefault="00FF3E4E">
                            <w:pPr>
                              <w:spacing w:line="240" w:lineRule="auto"/>
                              <w:textDirection w:val="btLr"/>
                            </w:pPr>
                            <w:r>
                              <w:rPr>
                                <w:b/>
                                <w:color w:val="000000"/>
                                <w:sz w:val="20"/>
                              </w:rPr>
                              <w:t>Figure 7:</w:t>
                            </w:r>
                            <w:r>
                              <w:rPr>
                                <w:color w:val="000000"/>
                                <w:sz w:val="20"/>
                              </w:rPr>
                              <w:t xml:space="preserve"> view summary screen.</w:t>
                            </w:r>
                          </w:p>
                        </w:txbxContent>
                      </wps:txbx>
                      <wps:bodyPr spcFirstLastPara="1" wrap="square" lIns="91425" tIns="91425" rIns="91425" bIns="91425" anchor="t" anchorCtr="0">
                        <a:noAutofit/>
                      </wps:bodyPr>
                    </wps:wsp>
                  </a:graphicData>
                </a:graphic>
              </wp:anchor>
            </w:drawing>
          </mc:Choice>
          <mc:Fallback>
            <w:pict>
              <v:rect w14:anchorId="38EE3538" id="Rectangle 1295096213" o:spid="_x0000_s1030" style="position:absolute;left:0;text-align:left;margin-left:170pt;margin-top:26pt;width:166.5pt;height:33.85pt;z-index:2516695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" filled="f" stroked="f">
                <v:textbox inset="2.53958mm,2.53958mm,2.53958mm,2.53958mm">
                  <w:txbxContent>
                    <w:p w14:paraId="38EE3564" w14:textId="77777777" w:rsidR="008F0277" w:rsidRDefault="00FF3E4E">
                      <w:pPr>
                        <w:spacing w:line="240" w:lineRule="auto"/>
                        <w:textDirection w:val="btLr"/>
                      </w:pPr>
                      <w:r>
                        <w:rPr>
                          <w:b/>
                          <w:color w:val="000000"/>
                          <w:sz w:val="20"/>
                        </w:rPr>
                        <w:t>Figure 7:</w:t>
                      </w:r>
                      <w:r>
                        <w:rPr>
                          <w:color w:val="000000"/>
                          <w:sz w:val="20"/>
                        </w:rPr>
                        <w:t xml:space="preserve"> view summary screen.</w:t>
                      </w:r>
                    </w:p>
                  </w:txbxContent>
                </v:textbox>
                <w10:wrap type="square"/>
              </v:rect>
            </w:pict>
          </mc:Fallback>
        </mc:AlternateContent>
      </w:r>
    </w:p>
    <w:p w14:paraId="38EE311D" w14:textId="77777777" w:rsidR="008F0277" w:rsidRDefault="00FF3E4E">
      <w:pPr>
        <w:widowControl w:val="0"/>
        <w:spacing w:before="240" w:after="240" w:line="240" w:lineRule="auto"/>
        <w:jc w:val="both"/>
        <w:rPr>
          <w:rFonts w:ascii="Times New Roman" w:eastAsia="Times New Roman" w:hAnsi="Times New Roman" w:cs="Times New Roman"/>
          <w:sz w:val="24"/>
          <w:szCs w:val="24"/>
        </w:rPr>
      </w:pPr>
      <w:r>
        <w:rPr>
          <w:noProof/>
        </w:rPr>
        <mc:AlternateContent>
          <mc:Choice Requires="wps">
            <w:drawing>
              <wp:anchor distT="0" distB="0" distL="0" distR="0" simplePos="0" relativeHeight="251670528" behindDoc="0" locked="0" layoutInCell="1" hidden="0" allowOverlap="1" wp14:anchorId="38EE353A" wp14:editId="38EE353B">
                <wp:simplePos x="0" y="0"/>
                <wp:positionH relativeFrom="column">
                  <wp:posOffset>4276725</wp:posOffset>
                </wp:positionH>
                <wp:positionV relativeFrom="paragraph">
                  <wp:posOffset>5730</wp:posOffset>
                </wp:positionV>
                <wp:extent cx="2503805" cy="667385"/>
                <wp:effectExtent l="0" t="0" r="0" b="0"/>
                <wp:wrapSquare wrapText="bothSides" distT="0" distB="0" distL="0" distR="0"/>
                <wp:docPr id="1295096212" name="Rectangle 1295096212"/>
                <wp:cNvGraphicFramePr/>
                <a:graphic xmlns:a="http://schemas.openxmlformats.org/drawingml/2006/main">
                  <a:graphicData uri="http://schemas.microsoft.com/office/word/2010/wordprocessingShape">
                    <wps:wsp>
                      <wps:cNvSpPr/>
                      <wps:spPr>
                        <a:xfrm>
                          <a:off x="4098860" y="3450816"/>
                          <a:ext cx="2494280" cy="658368"/>
                        </a:xfrm>
                        <a:prstGeom prst="rect">
                          <a:avLst/>
                        </a:prstGeom>
                        <a:noFill/>
                        <a:ln>
                          <a:noFill/>
                        </a:ln>
                      </wps:spPr>
                      <wps:txbx>
                        <w:txbxContent>
                          <w:p w14:paraId="38EE3565" w14:textId="77777777" w:rsidR="008F0277" w:rsidRDefault="00FF3E4E">
                            <w:pPr>
                              <w:spacing w:line="240" w:lineRule="auto"/>
                              <w:textDirection w:val="btLr"/>
                            </w:pPr>
                            <w:r>
                              <w:rPr>
                                <w:b/>
                                <w:color w:val="000000"/>
                                <w:sz w:val="20"/>
                              </w:rPr>
                              <w:t>Figure 8:</w:t>
                            </w:r>
                            <w:r>
                              <w:rPr>
                                <w:color w:val="000000"/>
                                <w:sz w:val="20"/>
                              </w:rPr>
                              <w:t xml:space="preserve"> </w:t>
                            </w:r>
                            <w:r>
                              <w:rPr>
                                <w:color w:val="000000"/>
                                <w:sz w:val="20"/>
                              </w:rPr>
                              <w:t>MyMoveMatter add journal entry - insert event with the option: voice, photo, video and text.</w:t>
                            </w:r>
                          </w:p>
                        </w:txbxContent>
                      </wps:txbx>
                      <wps:bodyPr spcFirstLastPara="1" wrap="square" lIns="91425" tIns="91425" rIns="91425" bIns="91425" anchor="t" anchorCtr="0">
                        <a:noAutofit/>
                      </wps:bodyPr>
                    </wps:wsp>
                  </a:graphicData>
                </a:graphic>
              </wp:anchor>
            </w:drawing>
          </mc:Choice>
          <mc:Fallback>
            <w:pict>
              <v:rect w14:anchorId="38EE353A" id="Rectangle 1295096212" o:spid="_x0000_s1031" style="position:absolute;left:0;text-align:left;margin-left:336.75pt;margin-top:.45pt;width:197.15pt;height:52.55pt;z-index:2516705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" filled="f" stroked="f">
                <v:textbox inset="2.53958mm,2.53958mm,2.53958mm,2.53958mm">
                  <w:txbxContent>
                    <w:p w14:paraId="38EE3565" w14:textId="77777777" w:rsidR="008F0277" w:rsidRDefault="00FF3E4E">
                      <w:pPr>
                        <w:spacing w:line="240" w:lineRule="auto"/>
                        <w:textDirection w:val="btLr"/>
                      </w:pPr>
                      <w:r>
                        <w:rPr>
                          <w:b/>
                          <w:color w:val="000000"/>
                          <w:sz w:val="20"/>
                        </w:rPr>
                        <w:t>Figure 8:</w:t>
                      </w:r>
                      <w:r>
                        <w:rPr>
                          <w:color w:val="000000"/>
                          <w:sz w:val="20"/>
                        </w:rPr>
                        <w:t xml:space="preserve"> </w:t>
                      </w:r>
                      <w:r>
                        <w:rPr>
                          <w:color w:val="000000"/>
                          <w:sz w:val="20"/>
                        </w:rPr>
                        <w:t>MyMoveMatter add journal entry - insert event with the option: voice, photo, video and text.</w:t>
                      </w:r>
                    </w:p>
                  </w:txbxContent>
                </v:textbox>
                <w10:wrap type="square"/>
              </v:rect>
            </w:pict>
          </mc:Fallback>
        </mc:AlternateContent>
      </w:r>
      <w:r>
        <w:rPr>
          <w:noProof/>
        </w:rPr>
        <mc:AlternateContent>
          <mc:Choice Requires="wps">
            <w:drawing>
              <wp:anchor distT="0" distB="0" distL="0" distR="0" simplePos="0" relativeHeight="251671552" behindDoc="0" locked="0" layoutInCell="1" hidden="0" allowOverlap="1" wp14:anchorId="38EE353C" wp14:editId="38EE353D">
                <wp:simplePos x="0" y="0"/>
                <wp:positionH relativeFrom="column">
                  <wp:posOffset>-485774</wp:posOffset>
                </wp:positionH>
                <wp:positionV relativeFrom="paragraph">
                  <wp:posOffset>149</wp:posOffset>
                </wp:positionV>
                <wp:extent cx="2416175" cy="363220"/>
                <wp:effectExtent l="0" t="0" r="0" b="0"/>
                <wp:wrapSquare wrapText="bothSides" distT="0" distB="0" distL="0" distR="0"/>
                <wp:docPr id="1295096216" name="Rectangle 1295096216"/>
                <wp:cNvGraphicFramePr/>
                <a:graphic xmlns:a="http://schemas.openxmlformats.org/drawingml/2006/main">
                  <a:graphicData uri="http://schemas.microsoft.com/office/word/2010/wordprocessingShape">
                    <wps:wsp>
                      <wps:cNvSpPr/>
                      <wps:spPr>
                        <a:xfrm>
                          <a:off x="4142675" y="3603153"/>
                          <a:ext cx="2406650" cy="353695"/>
                        </a:xfrm>
                        <a:prstGeom prst="rect">
                          <a:avLst/>
                        </a:prstGeom>
                        <a:noFill/>
                        <a:ln>
                          <a:noFill/>
                        </a:ln>
                      </wps:spPr>
                      <wps:txbx>
                        <w:txbxContent>
                          <w:p w14:paraId="38EE3566" w14:textId="77777777" w:rsidR="008F0277" w:rsidRDefault="00FF3E4E">
                            <w:pPr>
                              <w:spacing w:line="240" w:lineRule="auto"/>
                              <w:textDirection w:val="btLr"/>
                            </w:pPr>
                            <w:r>
                              <w:rPr>
                                <w:b/>
                                <w:color w:val="000000"/>
                                <w:sz w:val="20"/>
                              </w:rPr>
                              <w:t>Figure 6:</w:t>
                            </w:r>
                            <w:r>
                              <w:rPr>
                                <w:color w:val="000000"/>
                                <w:sz w:val="20"/>
                              </w:rPr>
                              <w:t xml:space="preserve"> </w:t>
                            </w:r>
                            <w:r>
                              <w:rPr>
                                <w:color w:val="000000"/>
                                <w:sz w:val="20"/>
                              </w:rPr>
                              <w:t>MyMoveMetter main screen.</w:t>
                            </w:r>
                          </w:p>
                        </w:txbxContent>
                      </wps:txbx>
                      <wps:bodyPr spcFirstLastPara="1" wrap="square" lIns="91425" tIns="91425" rIns="91425" bIns="91425" anchor="t" anchorCtr="0">
                        <a:noAutofit/>
                      </wps:bodyPr>
                    </wps:wsp>
                  </a:graphicData>
                </a:graphic>
              </wp:anchor>
            </w:drawing>
          </mc:Choice>
          <mc:Fallback>
            <w:pict>
              <v:rect w14:anchorId="38EE353C" id="Rectangle 1295096216" o:spid="_x0000_s1032" style="position:absolute;left:0;text-align:left;margin-left:-38.25pt;margin-top:0;width:190.25pt;height:28.6pt;z-index:2516715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" filled="f" stroked="f">
                <v:textbox inset="2.53958mm,2.53958mm,2.53958mm,2.53958mm">
                  <w:txbxContent>
                    <w:p w14:paraId="38EE3566" w14:textId="77777777" w:rsidR="008F0277" w:rsidRDefault="00FF3E4E">
                      <w:pPr>
                        <w:spacing w:line="240" w:lineRule="auto"/>
                        <w:textDirection w:val="btLr"/>
                      </w:pPr>
                      <w:r>
                        <w:rPr>
                          <w:b/>
                          <w:color w:val="000000"/>
                          <w:sz w:val="20"/>
                        </w:rPr>
                        <w:t>Figure 6:</w:t>
                      </w:r>
                      <w:r>
                        <w:rPr>
                          <w:color w:val="000000"/>
                          <w:sz w:val="20"/>
                        </w:rPr>
                        <w:t xml:space="preserve"> </w:t>
                      </w:r>
                      <w:r>
                        <w:rPr>
                          <w:color w:val="000000"/>
                          <w:sz w:val="20"/>
                        </w:rPr>
                        <w:t>MyMoveMetter main screen.</w:t>
                      </w:r>
                    </w:p>
                  </w:txbxContent>
                </v:textbox>
                <w10:wrap type="square"/>
              </v:rect>
            </w:pict>
          </mc:Fallback>
        </mc:AlternateContent>
      </w:r>
    </w:p>
    <w:p w14:paraId="38EE311E" w14:textId="77777777" w:rsidR="008F0277" w:rsidRDefault="008F0277">
      <w:pPr>
        <w:widowControl w:val="0"/>
        <w:spacing w:before="240" w:after="240" w:line="240" w:lineRule="auto"/>
        <w:jc w:val="both"/>
        <w:rPr>
          <w:rFonts w:ascii="Times New Roman" w:eastAsia="Times New Roman" w:hAnsi="Times New Roman" w:cs="Times New Roman"/>
          <w:sz w:val="24"/>
          <w:szCs w:val="24"/>
        </w:rPr>
      </w:pPr>
    </w:p>
    <w:p w14:paraId="38EE311F" w14:textId="77777777" w:rsidR="008F0277" w:rsidRDefault="00FF3E4E">
      <w:pPr>
        <w:widowControl w:val="0"/>
        <w:spacing w:before="240" w:after="240" w:line="240" w:lineRule="auto"/>
        <w:jc w:val="both"/>
        <w:rPr>
          <w:rFonts w:ascii="Times New Roman" w:eastAsia="Times New Roman" w:hAnsi="Times New Roman" w:cs="Times New Roman"/>
          <w:sz w:val="24"/>
          <w:szCs w:val="24"/>
        </w:rPr>
      </w:pPr>
      <w:r>
        <w:br w:type="page"/>
      </w:r>
    </w:p>
    <w:p w14:paraId="38EE3120" w14:textId="77777777" w:rsidR="008F0277" w:rsidRDefault="00FF3E4E">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summary of the three apps designed for Parkinson's contenders:</w:t>
      </w:r>
    </w:p>
    <w:tbl>
      <w:tblPr>
        <w:tblStyle w:val="aa"/>
        <w:tblW w:w="10455" w:type="dxa"/>
        <w:tblInd w:w="-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4620"/>
        <w:gridCol w:w="4005"/>
      </w:tblGrid>
      <w:tr w:rsidR="008F0277" w14:paraId="38EE3124" w14:textId="77777777">
        <w:tc>
          <w:tcPr>
            <w:tcW w:w="1830" w:type="dxa"/>
            <w:shd w:val="clear" w:color="auto" w:fill="auto"/>
            <w:tcMar>
              <w:top w:w="100" w:type="dxa"/>
              <w:left w:w="100" w:type="dxa"/>
              <w:bottom w:w="100" w:type="dxa"/>
              <w:right w:w="100" w:type="dxa"/>
            </w:tcMar>
          </w:tcPr>
          <w:p w14:paraId="38EE3121" w14:textId="77777777" w:rsidR="008F0277" w:rsidRDefault="008F0277">
            <w:pPr>
              <w:widowControl w:val="0"/>
              <w:spacing w:line="240" w:lineRule="auto"/>
              <w:jc w:val="both"/>
              <w:rPr>
                <w:rFonts w:ascii="Times New Roman" w:eastAsia="Times New Roman" w:hAnsi="Times New Roman" w:cs="Times New Roman"/>
                <w:sz w:val="24"/>
                <w:szCs w:val="24"/>
              </w:rPr>
            </w:pPr>
          </w:p>
        </w:tc>
        <w:tc>
          <w:tcPr>
            <w:tcW w:w="4620" w:type="dxa"/>
            <w:shd w:val="clear" w:color="auto" w:fill="auto"/>
            <w:tcMar>
              <w:top w:w="100" w:type="dxa"/>
              <w:left w:w="100" w:type="dxa"/>
              <w:bottom w:w="100" w:type="dxa"/>
              <w:right w:w="100" w:type="dxa"/>
            </w:tcMar>
          </w:tcPr>
          <w:p w14:paraId="38EE3122" w14:textId="77777777" w:rsidR="008F0277" w:rsidRDefault="00FF3E4E">
            <w:pPr>
              <w:widowControl w:val="0"/>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Advantages</w:t>
            </w:r>
            <w:r>
              <w:rPr>
                <w:rFonts w:ascii="Roboto" w:eastAsia="Roboto" w:hAnsi="Roboto" w:cs="Roboto"/>
                <w:b/>
                <w:color w:val="202124"/>
                <w:sz w:val="24"/>
                <w:szCs w:val="24"/>
                <w:highlight w:val="white"/>
              </w:rPr>
              <w:t xml:space="preserve"> </w:t>
            </w:r>
          </w:p>
        </w:tc>
        <w:tc>
          <w:tcPr>
            <w:tcW w:w="4005" w:type="dxa"/>
            <w:shd w:val="clear" w:color="auto" w:fill="auto"/>
            <w:tcMar>
              <w:top w:w="100" w:type="dxa"/>
              <w:left w:w="100" w:type="dxa"/>
              <w:bottom w:w="100" w:type="dxa"/>
              <w:right w:w="100" w:type="dxa"/>
            </w:tcMar>
          </w:tcPr>
          <w:p w14:paraId="38EE3123" w14:textId="77777777" w:rsidR="008F0277" w:rsidRDefault="00FF3E4E">
            <w:pPr>
              <w:widowControl w:val="0"/>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Disadvantages</w:t>
            </w:r>
            <w:r>
              <w:rPr>
                <w:rFonts w:ascii="Roboto" w:eastAsia="Roboto" w:hAnsi="Roboto" w:cs="Roboto"/>
                <w:b/>
                <w:color w:val="202124"/>
                <w:sz w:val="24"/>
                <w:szCs w:val="24"/>
                <w:highlight w:val="white"/>
              </w:rPr>
              <w:t xml:space="preserve"> </w:t>
            </w:r>
          </w:p>
        </w:tc>
      </w:tr>
      <w:tr w:rsidR="008F0277" w14:paraId="38EE3133" w14:textId="77777777">
        <w:trPr>
          <w:trHeight w:val="4367"/>
        </w:trPr>
        <w:tc>
          <w:tcPr>
            <w:tcW w:w="1830" w:type="dxa"/>
            <w:shd w:val="clear" w:color="auto" w:fill="auto"/>
            <w:tcMar>
              <w:top w:w="100" w:type="dxa"/>
              <w:left w:w="100" w:type="dxa"/>
              <w:bottom w:w="100" w:type="dxa"/>
              <w:right w:w="100" w:type="dxa"/>
            </w:tcMar>
          </w:tcPr>
          <w:p w14:paraId="38EE3125" w14:textId="77777777" w:rsidR="008F0277" w:rsidRDefault="00FF3E4E">
            <w:pPr>
              <w:widowControl w:val="0"/>
              <w:spacing w:before="240" w:after="240"/>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StrivePD</w:t>
            </w:r>
            <w:proofErr w:type="spellEnd"/>
            <w:r>
              <w:rPr>
                <w:rFonts w:ascii="Times New Roman" w:eastAsia="Times New Roman" w:hAnsi="Times New Roman" w:cs="Times New Roman"/>
                <w:b/>
                <w:sz w:val="24"/>
                <w:szCs w:val="24"/>
              </w:rPr>
              <w:t xml:space="preserve"> </w:t>
            </w:r>
          </w:p>
        </w:tc>
        <w:tc>
          <w:tcPr>
            <w:tcW w:w="4620" w:type="dxa"/>
            <w:shd w:val="clear" w:color="auto" w:fill="auto"/>
            <w:tcMar>
              <w:top w:w="100" w:type="dxa"/>
              <w:left w:w="100" w:type="dxa"/>
              <w:bottom w:w="100" w:type="dxa"/>
              <w:right w:w="100" w:type="dxa"/>
            </w:tcMar>
          </w:tcPr>
          <w:p w14:paraId="38EE3126" w14:textId="77777777" w:rsidR="008F0277" w:rsidRDefault="00FF3E4E">
            <w:pPr>
              <w:widowControl w:val="0"/>
              <w:numPr>
                <w:ilvl w:val="0"/>
                <w:numId w:val="4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Allows detailed logging of symptoms.</w:t>
            </w:r>
          </w:p>
          <w:p w14:paraId="38EE3127" w14:textId="77777777" w:rsidR="008F0277" w:rsidRDefault="00FF3E4E">
            <w:pPr>
              <w:widowControl w:val="0"/>
              <w:numPr>
                <w:ilvl w:val="0"/>
                <w:numId w:val="4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Helps track and remind about medication schedules.</w:t>
            </w:r>
          </w:p>
          <w:p w14:paraId="38EE3128" w14:textId="77777777" w:rsidR="008F0277" w:rsidRDefault="00FF3E4E">
            <w:pPr>
              <w:widowControl w:val="0"/>
              <w:numPr>
                <w:ilvl w:val="0"/>
                <w:numId w:val="4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Offers visual reports and trends over time.</w:t>
            </w:r>
          </w:p>
          <w:p w14:paraId="38EE3129" w14:textId="77777777" w:rsidR="008F0277" w:rsidRDefault="00FF3E4E">
            <w:pPr>
              <w:widowControl w:val="0"/>
              <w:numPr>
                <w:ilvl w:val="0"/>
                <w:numId w:val="4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Intuitive and easy to navigate.</w:t>
            </w:r>
          </w:p>
          <w:p w14:paraId="38EE312A" w14:textId="190A8E68" w:rsidR="008F0277" w:rsidRDefault="00FF3E4E">
            <w:pPr>
              <w:widowControl w:val="0"/>
              <w:numPr>
                <w:ilvl w:val="0"/>
                <w:numId w:val="4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Collecting data such as tremors and moving with Apple Watch</w:t>
            </w:r>
            <w:r w:rsidR="00C3298B">
              <w:rPr>
                <w:rFonts w:ascii="Times New Roman" w:eastAsia="Times New Roman" w:hAnsi="Times New Roman" w:cs="Times New Roman"/>
                <w:sz w:val="24"/>
                <w:szCs w:val="24"/>
              </w:rPr>
              <w:t xml:space="preserve"> in passive mode</w:t>
            </w:r>
            <w:r>
              <w:rPr>
                <w:rFonts w:ascii="Times New Roman" w:eastAsia="Times New Roman" w:hAnsi="Times New Roman" w:cs="Times New Roman"/>
                <w:sz w:val="24"/>
                <w:szCs w:val="24"/>
              </w:rPr>
              <w:t>.</w:t>
            </w:r>
          </w:p>
          <w:p w14:paraId="38EE312B" w14:textId="77777777" w:rsidR="008F0277" w:rsidRDefault="00FF3E4E">
            <w:pPr>
              <w:widowControl w:val="0"/>
              <w:numPr>
                <w:ilvl w:val="0"/>
                <w:numId w:val="4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a separation between the Parkinson's patient and the clinical users.</w:t>
            </w:r>
          </w:p>
          <w:p w14:paraId="38EE312C" w14:textId="77777777" w:rsidR="008F0277" w:rsidRDefault="00FF3E4E">
            <w:pPr>
              <w:widowControl w:val="0"/>
              <w:numPr>
                <w:ilvl w:val="0"/>
                <w:numId w:val="4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Gathering all patient indices in easy-to-read graphs on the clinical user web.</w:t>
            </w:r>
          </w:p>
          <w:p w14:paraId="38EE312D" w14:textId="77777777" w:rsidR="008F0277" w:rsidRDefault="00FF3E4E">
            <w:pPr>
              <w:widowControl w:val="0"/>
              <w:numPr>
                <w:ilvl w:val="0"/>
                <w:numId w:val="4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Logging activity by speaking to Siri (</w:t>
            </w:r>
            <w:r>
              <w:rPr>
                <w:sz w:val="21"/>
                <w:szCs w:val="21"/>
                <w:highlight w:val="white"/>
              </w:rPr>
              <w:t>private digital assistant in Apple products)</w:t>
            </w:r>
            <w:r>
              <w:rPr>
                <w:rFonts w:ascii="Times New Roman" w:eastAsia="Times New Roman" w:hAnsi="Times New Roman" w:cs="Times New Roman"/>
                <w:sz w:val="24"/>
                <w:szCs w:val="24"/>
              </w:rPr>
              <w:t>.</w:t>
            </w:r>
          </w:p>
          <w:p w14:paraId="38EE312E" w14:textId="77777777" w:rsidR="008F0277" w:rsidRDefault="00FF3E4E">
            <w:pPr>
              <w:widowControl w:val="0"/>
              <w:numPr>
                <w:ilvl w:val="0"/>
                <w:numId w:val="4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Reminds and recommends physical activity.</w:t>
            </w:r>
          </w:p>
        </w:tc>
        <w:tc>
          <w:tcPr>
            <w:tcW w:w="4005" w:type="dxa"/>
            <w:shd w:val="clear" w:color="auto" w:fill="auto"/>
            <w:tcMar>
              <w:top w:w="100" w:type="dxa"/>
              <w:left w:w="100" w:type="dxa"/>
              <w:bottom w:w="100" w:type="dxa"/>
              <w:right w:w="100" w:type="dxa"/>
            </w:tcMar>
          </w:tcPr>
          <w:p w14:paraId="38EE312F" w14:textId="77777777" w:rsidR="008F0277" w:rsidRDefault="00FF3E4E">
            <w:pPr>
              <w:widowControl w:val="0"/>
              <w:numPr>
                <w:ilvl w:val="0"/>
                <w:numId w:val="3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integrated with all wearable devices.</w:t>
            </w:r>
          </w:p>
          <w:p w14:paraId="38EE3130" w14:textId="77777777" w:rsidR="008F0277" w:rsidRDefault="00FF3E4E">
            <w:pPr>
              <w:widowControl w:val="0"/>
              <w:numPr>
                <w:ilvl w:val="0"/>
                <w:numId w:val="3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Only usable on iOS devices.</w:t>
            </w:r>
          </w:p>
          <w:p w14:paraId="38EE3131" w14:textId="77777777" w:rsidR="008F0277" w:rsidRDefault="00FF3E4E">
            <w:pPr>
              <w:widowControl w:val="0"/>
              <w:numPr>
                <w:ilvl w:val="0"/>
                <w:numId w:val="3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Only available in the USA.</w:t>
            </w:r>
          </w:p>
          <w:p w14:paraId="38EE3132" w14:textId="77777777" w:rsidR="008F0277" w:rsidRDefault="00FF3E4E">
            <w:pPr>
              <w:widowControl w:val="0"/>
              <w:numPr>
                <w:ilvl w:val="0"/>
                <w:numId w:val="3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 option to picture the patient's food.</w:t>
            </w:r>
          </w:p>
        </w:tc>
      </w:tr>
      <w:tr w:rsidR="008F0277" w14:paraId="38EE313D" w14:textId="77777777">
        <w:tc>
          <w:tcPr>
            <w:tcW w:w="1830" w:type="dxa"/>
            <w:shd w:val="clear" w:color="auto" w:fill="auto"/>
            <w:tcMar>
              <w:top w:w="100" w:type="dxa"/>
              <w:left w:w="100" w:type="dxa"/>
              <w:bottom w:w="100" w:type="dxa"/>
              <w:right w:w="100" w:type="dxa"/>
            </w:tcMar>
          </w:tcPr>
          <w:p w14:paraId="38EE3134" w14:textId="77777777" w:rsidR="008F0277" w:rsidRDefault="00FF3E4E">
            <w:pPr>
              <w:widowControl w:val="0"/>
              <w:pBdr>
                <w:top w:val="nil"/>
                <w:left w:val="nil"/>
                <w:bottom w:val="nil"/>
                <w:right w:val="nil"/>
                <w:between w:val="nil"/>
              </w:pBdr>
              <w:spacing w:before="240" w:after="240"/>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MyTherapy</w:t>
            </w:r>
            <w:proofErr w:type="spellEnd"/>
            <w:r>
              <w:rPr>
                <w:rFonts w:ascii="Times New Roman" w:eastAsia="Times New Roman" w:hAnsi="Times New Roman" w:cs="Times New Roman"/>
                <w:b/>
                <w:sz w:val="24"/>
                <w:szCs w:val="24"/>
              </w:rPr>
              <w:t xml:space="preserve"> </w:t>
            </w:r>
          </w:p>
        </w:tc>
        <w:tc>
          <w:tcPr>
            <w:tcW w:w="4620" w:type="dxa"/>
            <w:shd w:val="clear" w:color="auto" w:fill="auto"/>
            <w:tcMar>
              <w:top w:w="100" w:type="dxa"/>
              <w:left w:w="100" w:type="dxa"/>
              <w:bottom w:w="100" w:type="dxa"/>
              <w:right w:w="100" w:type="dxa"/>
            </w:tcMar>
          </w:tcPr>
          <w:p w14:paraId="38EE3135" w14:textId="77777777" w:rsidR="008F0277" w:rsidRDefault="00FF3E4E">
            <w:pPr>
              <w:widowControl w:val="0"/>
              <w:numPr>
                <w:ilvl w:val="0"/>
                <w:numId w:val="6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Remind about medication schedules.</w:t>
            </w:r>
          </w:p>
          <w:p w14:paraId="38EE3136" w14:textId="77777777" w:rsidR="008F0277" w:rsidRDefault="00FF3E4E">
            <w:pPr>
              <w:widowControl w:val="0"/>
              <w:numPr>
                <w:ilvl w:val="0"/>
                <w:numId w:val="6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Available to all users worldwide and also on IOS and Android mobile operating systems.</w:t>
            </w:r>
          </w:p>
          <w:p w14:paraId="38EE3137" w14:textId="77777777" w:rsidR="008F0277" w:rsidRDefault="00FF3E4E">
            <w:pPr>
              <w:widowControl w:val="0"/>
              <w:numPr>
                <w:ilvl w:val="0"/>
                <w:numId w:val="6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Ensures a patient's medication is taken using notification to approve.</w:t>
            </w:r>
          </w:p>
          <w:p w14:paraId="38EE3138" w14:textId="77777777" w:rsidR="008F0277" w:rsidRDefault="00FF3E4E">
            <w:pPr>
              <w:widowControl w:val="0"/>
              <w:numPr>
                <w:ilvl w:val="0"/>
                <w:numId w:val="6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Logging activity by choosing the correct buttons that describe the activity.</w:t>
            </w:r>
          </w:p>
        </w:tc>
        <w:tc>
          <w:tcPr>
            <w:tcW w:w="4005" w:type="dxa"/>
            <w:shd w:val="clear" w:color="auto" w:fill="auto"/>
            <w:tcMar>
              <w:top w:w="100" w:type="dxa"/>
              <w:left w:w="100" w:type="dxa"/>
              <w:bottom w:w="100" w:type="dxa"/>
              <w:right w:w="100" w:type="dxa"/>
            </w:tcMar>
          </w:tcPr>
          <w:p w14:paraId="38EE3139" w14:textId="77777777" w:rsidR="008F0277" w:rsidRDefault="00FF3E4E">
            <w:pPr>
              <w:widowControl w:val="0"/>
              <w:numPr>
                <w:ilvl w:val="0"/>
                <w:numId w:val="6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a user centered design - need to learn how to work with the app.</w:t>
            </w:r>
          </w:p>
          <w:p w14:paraId="38EE313A" w14:textId="77777777" w:rsidR="008F0277" w:rsidRDefault="00FF3E4E">
            <w:pPr>
              <w:widowControl w:val="0"/>
              <w:numPr>
                <w:ilvl w:val="0"/>
                <w:numId w:val="6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Buttons are small for Parkinson's patients.</w:t>
            </w:r>
          </w:p>
          <w:p w14:paraId="38EE313B" w14:textId="77777777" w:rsidR="008F0277" w:rsidRDefault="00FF3E4E">
            <w:pPr>
              <w:widowControl w:val="0"/>
              <w:numPr>
                <w:ilvl w:val="0"/>
                <w:numId w:val="6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Does not display easy-to-read graphs.</w:t>
            </w:r>
          </w:p>
          <w:p w14:paraId="38EE313C" w14:textId="77777777" w:rsidR="008F0277" w:rsidRDefault="00FF3E4E">
            <w:pPr>
              <w:widowControl w:val="0"/>
              <w:numPr>
                <w:ilvl w:val="0"/>
                <w:numId w:val="62"/>
              </w:numPr>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MyTherapy</w:t>
            </w:r>
            <w:proofErr w:type="spellEnd"/>
            <w:r>
              <w:rPr>
                <w:rFonts w:ascii="Times New Roman" w:eastAsia="Times New Roman" w:hAnsi="Times New Roman" w:cs="Times New Roman"/>
                <w:sz w:val="24"/>
                <w:szCs w:val="24"/>
              </w:rPr>
              <w:t xml:space="preserve"> does not integrate with clinical staff. </w:t>
            </w:r>
          </w:p>
        </w:tc>
      </w:tr>
      <w:tr w:rsidR="008F0277" w14:paraId="38EE314A" w14:textId="77777777">
        <w:tc>
          <w:tcPr>
            <w:tcW w:w="1830" w:type="dxa"/>
            <w:shd w:val="clear" w:color="auto" w:fill="auto"/>
            <w:tcMar>
              <w:top w:w="100" w:type="dxa"/>
              <w:left w:w="100" w:type="dxa"/>
              <w:bottom w:w="100" w:type="dxa"/>
              <w:right w:w="100" w:type="dxa"/>
            </w:tcMar>
          </w:tcPr>
          <w:p w14:paraId="38EE313E" w14:textId="77777777" w:rsidR="008F0277" w:rsidRDefault="00FF3E4E">
            <w:pPr>
              <w:widowControl w:val="0"/>
              <w:spacing w:before="240" w:after="240" w:line="240" w:lineRule="auto"/>
              <w:ind w:right="-17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MyMovesMatter</w:t>
            </w:r>
            <w:r>
              <w:rPr>
                <w:rFonts w:ascii="Times New Roman" w:eastAsia="Times New Roman" w:hAnsi="Times New Roman" w:cs="Times New Roman"/>
                <w:sz w:val="24"/>
                <w:szCs w:val="24"/>
              </w:rPr>
              <w:t xml:space="preserve"> </w:t>
            </w:r>
          </w:p>
        </w:tc>
        <w:tc>
          <w:tcPr>
            <w:tcW w:w="4620" w:type="dxa"/>
            <w:shd w:val="clear" w:color="auto" w:fill="auto"/>
            <w:tcMar>
              <w:top w:w="100" w:type="dxa"/>
              <w:left w:w="100" w:type="dxa"/>
              <w:bottom w:w="100" w:type="dxa"/>
              <w:right w:w="100" w:type="dxa"/>
            </w:tcMar>
          </w:tcPr>
          <w:p w14:paraId="38EE313F" w14:textId="77777777" w:rsidR="008F0277" w:rsidRDefault="00FF3E4E">
            <w:pPr>
              <w:widowControl w:val="0"/>
              <w:numPr>
                <w:ilvl w:val="0"/>
                <w:numId w:val="47"/>
              </w:numPr>
              <w:spacing w:line="24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Entering and reporting events quickly using two buttons.</w:t>
            </w:r>
          </w:p>
          <w:p w14:paraId="38EE3140" w14:textId="77777777" w:rsidR="008F0277" w:rsidRDefault="00FF3E4E">
            <w:pPr>
              <w:widowControl w:val="0"/>
              <w:numPr>
                <w:ilvl w:val="0"/>
                <w:numId w:val="47"/>
              </w:numPr>
              <w:spacing w:line="24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Reporting activity in the “add journal entry” button with a voice message, video, picture and text message. </w:t>
            </w:r>
          </w:p>
          <w:p w14:paraId="38EE3141" w14:textId="77777777" w:rsidR="008F0277" w:rsidRDefault="00FF3E4E">
            <w:pPr>
              <w:widowControl w:val="0"/>
              <w:numPr>
                <w:ilvl w:val="0"/>
                <w:numId w:val="47"/>
              </w:numPr>
              <w:spacing w:line="24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the women, there is an option to track the period.</w:t>
            </w:r>
          </w:p>
          <w:p w14:paraId="38EE3142" w14:textId="77777777" w:rsidR="008F0277" w:rsidRDefault="00FF3E4E">
            <w:pPr>
              <w:widowControl w:val="0"/>
              <w:numPr>
                <w:ilvl w:val="0"/>
                <w:numId w:val="47"/>
              </w:numPr>
              <w:spacing w:line="24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Large buttons.</w:t>
            </w:r>
          </w:p>
          <w:p w14:paraId="38EE3143" w14:textId="77777777" w:rsidR="008F0277" w:rsidRDefault="00FF3E4E">
            <w:pPr>
              <w:widowControl w:val="0"/>
              <w:numPr>
                <w:ilvl w:val="0"/>
                <w:numId w:val="47"/>
              </w:numPr>
              <w:spacing w:line="24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Available to all users worldwide and also on IOS and Android mobile operating systems.</w:t>
            </w:r>
          </w:p>
          <w:p w14:paraId="38EE3144" w14:textId="77777777" w:rsidR="008F0277" w:rsidRDefault="00FF3E4E">
            <w:pPr>
              <w:widowControl w:val="0"/>
              <w:numPr>
                <w:ilvl w:val="0"/>
                <w:numId w:val="47"/>
              </w:numPr>
              <w:spacing w:line="24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Managing and tracking medicine.</w:t>
            </w:r>
          </w:p>
          <w:p w14:paraId="38EE3145" w14:textId="77777777" w:rsidR="008F0277" w:rsidRDefault="008F0277">
            <w:pPr>
              <w:widowControl w:val="0"/>
              <w:spacing w:line="240" w:lineRule="auto"/>
              <w:ind w:left="425" w:hanging="360"/>
              <w:jc w:val="both"/>
              <w:rPr>
                <w:rFonts w:ascii="Times New Roman" w:eastAsia="Times New Roman" w:hAnsi="Times New Roman" w:cs="Times New Roman"/>
                <w:sz w:val="24"/>
                <w:szCs w:val="24"/>
              </w:rPr>
            </w:pPr>
          </w:p>
        </w:tc>
        <w:tc>
          <w:tcPr>
            <w:tcW w:w="4005" w:type="dxa"/>
            <w:shd w:val="clear" w:color="auto" w:fill="auto"/>
            <w:tcMar>
              <w:top w:w="100" w:type="dxa"/>
              <w:left w:w="100" w:type="dxa"/>
              <w:bottom w:w="100" w:type="dxa"/>
              <w:right w:w="100" w:type="dxa"/>
            </w:tcMar>
          </w:tcPr>
          <w:p w14:paraId="38EE3146" w14:textId="77777777" w:rsidR="008F0277" w:rsidRDefault="00FF3E4E">
            <w:pPr>
              <w:widowControl w:val="0"/>
              <w:numPr>
                <w:ilvl w:val="0"/>
                <w:numId w:val="7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medication tracking feature does not allow for dynamic time settings.</w:t>
            </w:r>
          </w:p>
          <w:p w14:paraId="38EE3147" w14:textId="77777777" w:rsidR="008F0277" w:rsidRDefault="00FF3E4E">
            <w:pPr>
              <w:widowControl w:val="0"/>
              <w:numPr>
                <w:ilvl w:val="0"/>
                <w:numId w:val="7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MyMovesMatter does not include features for managing the diet of Parkinson's patients.</w:t>
            </w:r>
          </w:p>
          <w:p w14:paraId="38EE3148" w14:textId="77777777" w:rsidR="008F0277" w:rsidRDefault="00FF3E4E">
            <w:pPr>
              <w:widowControl w:val="0"/>
              <w:numPr>
                <w:ilvl w:val="0"/>
                <w:numId w:val="7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MyMovesMatter lacks a graphical representation showing the chronological order of the patient's Parkinson's disease events.</w:t>
            </w:r>
          </w:p>
          <w:p w14:paraId="38EE3149" w14:textId="77777777" w:rsidR="008F0277" w:rsidRDefault="00FF3E4E">
            <w:pPr>
              <w:widowControl w:val="0"/>
              <w:numPr>
                <w:ilvl w:val="0"/>
                <w:numId w:val="7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MyMovesMatter does not integrate with clinical staff.</w:t>
            </w:r>
          </w:p>
        </w:tc>
      </w:tr>
    </w:tbl>
    <w:p w14:paraId="38EE314B" w14:textId="77777777" w:rsidR="008F0277" w:rsidRDefault="00FF3E4E">
      <w:pPr>
        <w:widowControl w:val="0"/>
        <w:spacing w:before="240" w:after="240"/>
        <w:jc w:val="both"/>
        <w:rPr>
          <w:rFonts w:ascii="Times New Roman" w:eastAsia="Times New Roman" w:hAnsi="Times New Roman" w:cs="Times New Roman"/>
          <w:sz w:val="36"/>
          <w:szCs w:val="36"/>
          <w:shd w:val="clear" w:color="auto" w:fill="F4CCCC"/>
        </w:rPr>
      </w:pPr>
      <w:r>
        <w:rPr>
          <w:rFonts w:ascii="Times New Roman" w:eastAsia="Times New Roman" w:hAnsi="Times New Roman" w:cs="Times New Roman"/>
          <w:sz w:val="24"/>
          <w:szCs w:val="24"/>
        </w:rPr>
        <w:t xml:space="preserve">By analyzing existing market solutions and incorporating their best features, we seek to create a user-friendly platform that offers a comprehensive and tailored experience. Our goal is to provide </w:t>
      </w:r>
      <w:r>
        <w:rPr>
          <w:rFonts w:ascii="Times New Roman" w:eastAsia="Times New Roman" w:hAnsi="Times New Roman" w:cs="Times New Roman"/>
          <w:sz w:val="24"/>
          <w:szCs w:val="24"/>
        </w:rPr>
        <w:lastRenderedPageBreak/>
        <w:t>enhanced support and accessibility for Parkinson's patients, ultimately improving their quality of life through our CareHub application.</w:t>
      </w:r>
    </w:p>
    <w:p w14:paraId="38EE314C" w14:textId="0D1E1234" w:rsidR="008F0277" w:rsidRDefault="00FF3E4E">
      <w:pPr>
        <w:widowControl w:val="0"/>
        <w:spacing w:before="240" w:after="240" w:line="240" w:lineRule="auto"/>
        <w:jc w:val="both"/>
        <w:rPr>
          <w:rFonts w:ascii="Times New Roman" w:eastAsia="Times New Roman" w:hAnsi="Times New Roman" w:cs="Times New Roman"/>
          <w:color w:val="000000"/>
          <w:sz w:val="36"/>
          <w:szCs w:val="36"/>
        </w:rPr>
      </w:pPr>
      <w:r>
        <w:rPr>
          <w:rFonts w:ascii="Times New Roman" w:eastAsia="Times New Roman" w:hAnsi="Times New Roman" w:cs="Times New Roman"/>
          <w:sz w:val="36"/>
          <w:szCs w:val="36"/>
        </w:rPr>
        <w:t>3</w:t>
      </w:r>
      <w:r>
        <w:rPr>
          <w:rFonts w:ascii="Times New Roman" w:eastAsia="Times New Roman" w:hAnsi="Times New Roman" w:cs="Times New Roman"/>
          <w:color w:val="000000"/>
          <w:sz w:val="36"/>
          <w:szCs w:val="36"/>
        </w:rPr>
        <w:t>.</w:t>
      </w:r>
      <w:r w:rsidR="00771DD6">
        <w:rPr>
          <w:rFonts w:ascii="Times New Roman" w:eastAsia="Times New Roman" w:hAnsi="Times New Roman" w:cs="Times New Roman"/>
          <w:sz w:val="36"/>
          <w:szCs w:val="36"/>
        </w:rPr>
        <w:t>5</w:t>
      </w:r>
      <w:r w:rsidR="00771DD6">
        <w:rPr>
          <w:rFonts w:ascii="Times New Roman" w:eastAsia="Times New Roman" w:hAnsi="Times New Roman" w:cs="Times New Roman"/>
          <w:color w:val="000000"/>
          <w:sz w:val="36"/>
          <w:szCs w:val="36"/>
        </w:rPr>
        <w:t xml:space="preserve"> </w:t>
      </w:r>
      <w:r>
        <w:rPr>
          <w:rFonts w:ascii="Times New Roman" w:eastAsia="Times New Roman" w:hAnsi="Times New Roman" w:cs="Times New Roman"/>
          <w:sz w:val="36"/>
          <w:szCs w:val="36"/>
        </w:rPr>
        <w:t>Summary</w:t>
      </w:r>
    </w:p>
    <w:p w14:paraId="38EE314D" w14:textId="4505F4D7" w:rsidR="008F0277" w:rsidRDefault="00FF3E4E">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Applications should allow users to customize various settings to their individual needs and preferences, such as adjustments for text size, voice output settings, and visual theme options. Applications should incorporate </w:t>
      </w:r>
      <w:r w:rsidR="007A7EBF">
        <w:rPr>
          <w:rFonts w:ascii="Times New Roman" w:eastAsia="Times New Roman" w:hAnsi="Times New Roman" w:cs="Times New Roman"/>
          <w:sz w:val="24"/>
          <w:szCs w:val="24"/>
        </w:rPr>
        <w:t>accessibility features</w:t>
      </w:r>
      <w:r>
        <w:rPr>
          <w:rFonts w:ascii="Times New Roman" w:eastAsia="Times New Roman" w:hAnsi="Times New Roman" w:cs="Times New Roman"/>
          <w:sz w:val="24"/>
          <w:szCs w:val="24"/>
        </w:rPr>
        <w:t>, such as suggested options or drop downs. They should feature interactive elements, schedule reminders, and notifications to engage with the user. Software should integrate tools for measuring and recording user progress, such as detailed progress logs or achievement markers. Applications should have a straightforward and easily comprehensible interface that Parkinson's patients can use easily. Additionally, the software should operate in the background with minimal user input required, benefiting individuals with Parkinson's disease.</w:t>
      </w:r>
    </w:p>
    <w:p w14:paraId="38EE314E" w14:textId="77777777" w:rsidR="008F0277" w:rsidRDefault="008F0277">
      <w:pPr>
        <w:widowControl w:val="0"/>
        <w:spacing w:before="3" w:line="240" w:lineRule="auto"/>
        <w:jc w:val="both"/>
        <w:rPr>
          <w:rFonts w:ascii="Times New Roman" w:eastAsia="Times New Roman" w:hAnsi="Times New Roman" w:cs="Times New Roman"/>
          <w:sz w:val="26"/>
          <w:szCs w:val="26"/>
        </w:rPr>
      </w:pPr>
    </w:p>
    <w:p w14:paraId="38EE314F" w14:textId="77777777" w:rsidR="008F0277" w:rsidRDefault="00FF3E4E">
      <w:pPr>
        <w:widowControl w:val="0"/>
        <w:spacing w:before="3" w:line="240"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4. Expected Achievement</w:t>
      </w:r>
    </w:p>
    <w:p w14:paraId="38EE3150" w14:textId="108EAA69"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primary goal of this project is to develop an extensive, user-friendly smartphone application tailored specifically for individuals with Parkinson's disease (PD). This app aims </w:t>
      </w:r>
      <w:r w:rsidR="0040708F">
        <w:rPr>
          <w:rFonts w:ascii="Times New Roman" w:eastAsia="Times New Roman" w:hAnsi="Times New Roman" w:cs="Times New Roman"/>
          <w:sz w:val="24"/>
          <w:szCs w:val="24"/>
        </w:rPr>
        <w:t>to improve the quality of life for PD patients significantly</w:t>
      </w:r>
      <w:r>
        <w:rPr>
          <w:rFonts w:ascii="Times New Roman" w:eastAsia="Times New Roman" w:hAnsi="Times New Roman" w:cs="Times New Roman"/>
          <w:sz w:val="24"/>
          <w:szCs w:val="24"/>
        </w:rPr>
        <w:t>. Our solution will help patients, relatives, and health staff by providing data and relevant information in real-time. The output will be a detailed value combining patients' daily schedule, nutrition menu, overall feeling during the day, and ON and OFF states. The app will provide an intuitive interface for patients to log and monitor their symptoms over time, including trembling, stiffness, and balance issues. By achieving these goals, the app is expected to empower PD patients with greater control over their condition, improve treatment outcomes, and enhance overall quality of life. It aims to serve as a comprehensive, portable support system that adapts to the individual needs of each user throughout their journey with Parkinson's disease.</w:t>
      </w:r>
    </w:p>
    <w:p w14:paraId="38EE3152" w14:textId="77777777" w:rsidR="008F0277" w:rsidRDefault="008F0277">
      <w:pPr>
        <w:widowControl w:val="0"/>
        <w:spacing w:before="3" w:line="240" w:lineRule="auto"/>
        <w:jc w:val="both"/>
        <w:rPr>
          <w:rFonts w:ascii="Times New Roman" w:eastAsia="Times New Roman" w:hAnsi="Times New Roman" w:cs="Times New Roman"/>
          <w:sz w:val="24"/>
          <w:szCs w:val="24"/>
        </w:rPr>
      </w:pPr>
    </w:p>
    <w:p w14:paraId="38EE3153" w14:textId="77777777"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success criterion for our project will be:</w:t>
      </w:r>
    </w:p>
    <w:p w14:paraId="38EE3154" w14:textId="77777777" w:rsidR="008F0277" w:rsidRDefault="00FF3E4E">
      <w:pPr>
        <w:widowControl w:val="0"/>
        <w:numPr>
          <w:ilvl w:val="0"/>
          <w:numId w:val="63"/>
        </w:numPr>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CareHub will enable users to gain valuable insights from aggregated data on Parkinson's patients.</w:t>
      </w:r>
    </w:p>
    <w:p w14:paraId="38EE3155" w14:textId="77777777" w:rsidR="008F0277" w:rsidRDefault="00FF3E4E">
      <w:pPr>
        <w:widowControl w:val="0"/>
        <w:numPr>
          <w:ilvl w:val="0"/>
          <w:numId w:val="6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Parkinson's patients can efficiently input activity data to the CareHub application.</w:t>
      </w:r>
    </w:p>
    <w:p w14:paraId="38EE3156" w14:textId="77777777" w:rsidR="008F0277" w:rsidRDefault="00FF3E4E">
      <w:pPr>
        <w:widowControl w:val="0"/>
        <w:numPr>
          <w:ilvl w:val="0"/>
          <w:numId w:val="6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CareHub will be an application designed to become an essential tool in the daily life of individuals living with Parkinson's disease.</w:t>
      </w:r>
    </w:p>
    <w:p w14:paraId="38EE3157" w14:textId="77777777" w:rsidR="008F0277" w:rsidRDefault="008F0277">
      <w:pPr>
        <w:widowControl w:val="0"/>
        <w:spacing w:line="240" w:lineRule="auto"/>
        <w:ind w:left="720"/>
        <w:jc w:val="both"/>
        <w:rPr>
          <w:rFonts w:ascii="Times New Roman" w:eastAsia="Times New Roman" w:hAnsi="Times New Roman" w:cs="Times New Roman"/>
          <w:sz w:val="24"/>
          <w:szCs w:val="24"/>
        </w:rPr>
      </w:pPr>
    </w:p>
    <w:p w14:paraId="38EE3158" w14:textId="77777777" w:rsidR="008F0277" w:rsidRDefault="008F0277">
      <w:pPr>
        <w:widowControl w:val="0"/>
        <w:spacing w:line="240" w:lineRule="auto"/>
        <w:ind w:left="720"/>
        <w:jc w:val="both"/>
        <w:rPr>
          <w:rFonts w:ascii="Times New Roman" w:eastAsia="Times New Roman" w:hAnsi="Times New Roman" w:cs="Times New Roman"/>
          <w:sz w:val="24"/>
          <w:szCs w:val="24"/>
        </w:rPr>
      </w:pPr>
    </w:p>
    <w:p w14:paraId="38EE3159" w14:textId="77777777" w:rsidR="008F0277" w:rsidRDefault="008F0277">
      <w:pPr>
        <w:widowControl w:val="0"/>
        <w:spacing w:line="240" w:lineRule="auto"/>
        <w:ind w:left="720"/>
        <w:jc w:val="both"/>
        <w:rPr>
          <w:rFonts w:ascii="Times New Roman" w:eastAsia="Times New Roman" w:hAnsi="Times New Roman" w:cs="Times New Roman"/>
          <w:sz w:val="24"/>
          <w:szCs w:val="24"/>
        </w:rPr>
      </w:pPr>
    </w:p>
    <w:p w14:paraId="38EE315A" w14:textId="77777777" w:rsidR="008F0277" w:rsidRDefault="008F0277">
      <w:pPr>
        <w:widowControl w:val="0"/>
        <w:spacing w:line="240" w:lineRule="auto"/>
        <w:ind w:left="720"/>
        <w:jc w:val="both"/>
        <w:rPr>
          <w:rFonts w:ascii="Times New Roman" w:eastAsia="Times New Roman" w:hAnsi="Times New Roman" w:cs="Times New Roman"/>
          <w:sz w:val="24"/>
          <w:szCs w:val="24"/>
        </w:rPr>
      </w:pPr>
    </w:p>
    <w:p w14:paraId="38EE315B" w14:textId="77777777" w:rsidR="008F0277" w:rsidRDefault="008F0277">
      <w:pPr>
        <w:widowControl w:val="0"/>
        <w:spacing w:line="240" w:lineRule="auto"/>
        <w:ind w:left="720"/>
        <w:jc w:val="both"/>
        <w:rPr>
          <w:rFonts w:ascii="Times New Roman" w:eastAsia="Times New Roman" w:hAnsi="Times New Roman" w:cs="Times New Roman"/>
          <w:sz w:val="24"/>
          <w:szCs w:val="24"/>
        </w:rPr>
      </w:pPr>
    </w:p>
    <w:p w14:paraId="38EE315C" w14:textId="77777777" w:rsidR="008F0277" w:rsidRDefault="008F0277">
      <w:pPr>
        <w:widowControl w:val="0"/>
        <w:spacing w:line="240" w:lineRule="auto"/>
        <w:ind w:left="720"/>
        <w:jc w:val="both"/>
        <w:rPr>
          <w:rFonts w:ascii="Times New Roman" w:eastAsia="Times New Roman" w:hAnsi="Times New Roman" w:cs="Times New Roman"/>
          <w:sz w:val="24"/>
          <w:szCs w:val="24"/>
        </w:rPr>
      </w:pPr>
    </w:p>
    <w:p w14:paraId="38EE315D" w14:textId="77777777" w:rsidR="008F0277" w:rsidRDefault="008F0277">
      <w:pPr>
        <w:widowControl w:val="0"/>
        <w:spacing w:line="240" w:lineRule="auto"/>
        <w:ind w:left="720"/>
        <w:jc w:val="both"/>
        <w:rPr>
          <w:rFonts w:ascii="Times New Roman" w:eastAsia="Times New Roman" w:hAnsi="Times New Roman" w:cs="Times New Roman"/>
          <w:sz w:val="24"/>
          <w:szCs w:val="24"/>
        </w:rPr>
      </w:pPr>
    </w:p>
    <w:p w14:paraId="38EE315F" w14:textId="77777777" w:rsidR="008F0277" w:rsidRDefault="008F0277">
      <w:pPr>
        <w:widowControl w:val="0"/>
        <w:spacing w:line="240" w:lineRule="auto"/>
        <w:ind w:left="720"/>
        <w:jc w:val="both"/>
        <w:rPr>
          <w:rFonts w:ascii="Times New Roman" w:eastAsia="Times New Roman" w:hAnsi="Times New Roman" w:cs="Times New Roman"/>
          <w:sz w:val="24"/>
          <w:szCs w:val="24"/>
        </w:rPr>
      </w:pPr>
    </w:p>
    <w:p w14:paraId="38EE3160" w14:textId="77777777" w:rsidR="008F0277" w:rsidRDefault="008F0277">
      <w:pPr>
        <w:widowControl w:val="0"/>
        <w:spacing w:line="240" w:lineRule="auto"/>
        <w:ind w:left="720"/>
        <w:jc w:val="both"/>
        <w:rPr>
          <w:rFonts w:ascii="Times New Roman" w:eastAsia="Times New Roman" w:hAnsi="Times New Roman" w:cs="Times New Roman"/>
          <w:sz w:val="24"/>
          <w:szCs w:val="24"/>
        </w:rPr>
      </w:pPr>
    </w:p>
    <w:p w14:paraId="38EE3161" w14:textId="6A82DA7B" w:rsidR="008F0277" w:rsidRDefault="00FF3E4E">
      <w:pPr>
        <w:widowControl w:val="0"/>
        <w:spacing w:line="240" w:lineRule="auto"/>
        <w:jc w:val="center"/>
        <w:rPr>
          <w:rFonts w:ascii="Times New Roman" w:eastAsia="Times New Roman" w:hAnsi="Times New Roman" w:cs="Times New Roman"/>
          <w:sz w:val="36"/>
          <w:szCs w:val="36"/>
        </w:rPr>
      </w:pPr>
      <w:r>
        <w:br w:type="page"/>
      </w:r>
    </w:p>
    <w:p w14:paraId="38EE3162" w14:textId="77777777" w:rsidR="008F0277" w:rsidRDefault="00FF3E4E">
      <w:pPr>
        <w:widowControl w:val="0"/>
        <w:spacing w:before="3" w:line="240"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5. Research and Engineering Process</w:t>
      </w:r>
    </w:p>
    <w:p w14:paraId="38EE3163" w14:textId="77777777" w:rsidR="008F0277" w:rsidRDefault="00FF3E4E">
      <w:pPr>
        <w:widowControl w:val="0"/>
        <w:spacing w:line="240"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5.1 Process</w:t>
      </w:r>
    </w:p>
    <w:p w14:paraId="38EE3164" w14:textId="77777777" w:rsidR="008F0277" w:rsidRDefault="00FF3E4E">
      <w:pPr>
        <w:widowControl w:val="0"/>
        <w:spacing w:line="240" w:lineRule="auto"/>
        <w:ind w:left="1080"/>
        <w:jc w:val="both"/>
      </w:pPr>
      <w:r>
        <w:t xml:space="preserve">     </w:t>
      </w:r>
    </w:p>
    <w:p w14:paraId="38EE3165" w14:textId="77777777"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process began with a crucial meeting with Michael Jackont, a Parkinson's patient who approached Braude College with a specific request for specialized software. During this meeting, Michael provided valuable insights into his needs and expectations for the application. He demonstrated his current method of managing his schedule using Google Tasks and presented a simple prototype of his envisioned app screens. This firsthand information from an end-user demonstrates crucial in shaping our understanding of the practical requirements.</w:t>
      </w:r>
    </w:p>
    <w:p w14:paraId="38EE3166" w14:textId="77777777"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Recognizing the multifaceted nature of Parkinson's care, we extended our research to include key individuals in Michael's support network. We met with: </w:t>
      </w:r>
    </w:p>
    <w:p w14:paraId="38EE3167" w14:textId="77777777" w:rsidR="008F0277" w:rsidRDefault="00FF3E4E">
      <w:pPr>
        <w:widowControl w:val="0"/>
        <w:numPr>
          <w:ilvl w:val="0"/>
          <w:numId w:val="56"/>
        </w:numPr>
        <w:pBdr>
          <w:top w:val="nil"/>
          <w:left w:val="nil"/>
          <w:bottom w:val="nil"/>
          <w:right w:val="nil"/>
          <w:between w:val="nil"/>
        </w:pBdr>
        <w:spacing w:before="3"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Shimi, Michael's table-tennis trainer, expressed a need to assess Michael's condition before each training session to tailor the exercises appropriately. </w:t>
      </w:r>
    </w:p>
    <w:p w14:paraId="38EE3168" w14:textId="77777777" w:rsidR="008F0277" w:rsidRDefault="00FF3E4E">
      <w:pPr>
        <w:widowControl w:val="0"/>
        <w:numPr>
          <w:ilvl w:val="0"/>
          <w:numId w:val="56"/>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Dana, Michael's nutritionist, highlighted the importance of tracking his diet, digestion, and overall well-being to provide targeted nutritional advice. </w:t>
      </w:r>
    </w:p>
    <w:p w14:paraId="38EE3169" w14:textId="4C2C2A80" w:rsidR="008F0277" w:rsidRDefault="00FF3E4E">
      <w:pPr>
        <w:widowControl w:val="0"/>
        <w:numPr>
          <w:ilvl w:val="0"/>
          <w:numId w:val="56"/>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Rachel, Michael's therapist, emphasized the need to monitor muscle sensitivity and condition </w:t>
      </w:r>
      <w:r w:rsidR="00B6543E">
        <w:rPr>
          <w:rFonts w:ascii="Times New Roman" w:eastAsia="Times New Roman" w:hAnsi="Times New Roman" w:cs="Times New Roman"/>
          <w:color w:val="000000"/>
          <w:sz w:val="24"/>
          <w:szCs w:val="24"/>
        </w:rPr>
        <w:t>to manage the disease progression effectively</w:t>
      </w:r>
      <w:r>
        <w:rPr>
          <w:rFonts w:ascii="Times New Roman" w:eastAsia="Times New Roman" w:hAnsi="Times New Roman" w:cs="Times New Roman"/>
          <w:color w:val="000000"/>
          <w:sz w:val="24"/>
          <w:szCs w:val="24"/>
        </w:rPr>
        <w:t>.</w:t>
      </w:r>
    </w:p>
    <w:p w14:paraId="38EE316A" w14:textId="77777777"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meetings with Michael and his care team provided us with an extensive understanding of the diverse needs that our application must address. By gathering this important and necessary information, we are now well-positioned to develop an application that will truly suit the needs of Parkinson's patients, offering a tool that supports both the individuals living with the condition and their care providers.</w:t>
      </w:r>
    </w:p>
    <w:p w14:paraId="38EE316B" w14:textId="77777777"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used a user-centered design (UCD) approach, focusing on real-world needs and experiences, to set a strong foundation for developing an application that can make a meaningful difference in the lives of those managing Parkinson's disease.</w:t>
      </w:r>
      <w:r>
        <w:rPr>
          <w:rFonts w:ascii="Times New Roman" w:eastAsia="Times New Roman" w:hAnsi="Times New Roman" w:cs="Times New Roman"/>
          <w:sz w:val="36"/>
          <w:szCs w:val="36"/>
        </w:rPr>
        <w:t xml:space="preserve"> </w:t>
      </w:r>
      <w:r>
        <w:rPr>
          <w:rFonts w:ascii="Times New Roman" w:eastAsia="Times New Roman" w:hAnsi="Times New Roman" w:cs="Times New Roman"/>
          <w:sz w:val="24"/>
          <w:szCs w:val="24"/>
        </w:rPr>
        <w:t xml:space="preserve">As part of the UCD approach, we used the concept of “persona”, originally introduced by Cooper ‎[1999], for our end-users to gather their requirements:  </w:t>
      </w:r>
    </w:p>
    <w:p w14:paraId="38EE316C" w14:textId="77777777" w:rsidR="008F0277" w:rsidRDefault="008F0277">
      <w:pPr>
        <w:widowControl w:val="0"/>
        <w:bidi/>
        <w:spacing w:before="3" w:line="240" w:lineRule="auto"/>
        <w:jc w:val="both"/>
        <w:rPr>
          <w:rFonts w:ascii="Times New Roman" w:eastAsia="Times New Roman" w:hAnsi="Times New Roman" w:cs="Times New Roman"/>
          <w:sz w:val="24"/>
          <w:szCs w:val="24"/>
        </w:rPr>
      </w:pPr>
    </w:p>
    <w:tbl>
      <w:tblPr>
        <w:tblStyle w:val="ab"/>
        <w:bidiVisual/>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65"/>
        <w:gridCol w:w="1395"/>
      </w:tblGrid>
      <w:tr w:rsidR="008F0277" w14:paraId="38EE316F" w14:textId="77777777">
        <w:trPr>
          <w:trHeight w:val="448"/>
        </w:trPr>
        <w:tc>
          <w:tcPr>
            <w:tcW w:w="7965" w:type="dxa"/>
            <w:shd w:val="clear" w:color="auto" w:fill="auto"/>
            <w:tcMar>
              <w:top w:w="100" w:type="dxa"/>
              <w:left w:w="100" w:type="dxa"/>
              <w:bottom w:w="100" w:type="dxa"/>
              <w:right w:w="100" w:type="dxa"/>
            </w:tcMar>
          </w:tcPr>
          <w:p w14:paraId="38EE316D" w14:textId="77777777" w:rsidR="008F0277" w:rsidRDefault="00FF3E4E">
            <w:pPr>
              <w:widowControl w:val="0"/>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Michael</w:t>
            </w:r>
          </w:p>
        </w:tc>
        <w:tc>
          <w:tcPr>
            <w:tcW w:w="1395" w:type="dxa"/>
            <w:shd w:val="clear" w:color="auto" w:fill="auto"/>
            <w:tcMar>
              <w:top w:w="100" w:type="dxa"/>
              <w:left w:w="100" w:type="dxa"/>
              <w:bottom w:w="100" w:type="dxa"/>
              <w:right w:w="100" w:type="dxa"/>
            </w:tcMar>
          </w:tcPr>
          <w:p w14:paraId="38EE316E"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w:t>
            </w:r>
          </w:p>
        </w:tc>
      </w:tr>
      <w:tr w:rsidR="008F0277" w14:paraId="38EE3172" w14:textId="77777777">
        <w:tc>
          <w:tcPr>
            <w:tcW w:w="7965" w:type="dxa"/>
            <w:shd w:val="clear" w:color="auto" w:fill="auto"/>
            <w:tcMar>
              <w:top w:w="100" w:type="dxa"/>
              <w:left w:w="100" w:type="dxa"/>
              <w:bottom w:w="100" w:type="dxa"/>
              <w:right w:w="100" w:type="dxa"/>
            </w:tcMar>
          </w:tcPr>
          <w:p w14:paraId="38EE3170"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Parkinson's patient</w:t>
            </w:r>
          </w:p>
        </w:tc>
        <w:tc>
          <w:tcPr>
            <w:tcW w:w="1395" w:type="dxa"/>
            <w:shd w:val="clear" w:color="auto" w:fill="auto"/>
            <w:tcMar>
              <w:top w:w="100" w:type="dxa"/>
              <w:left w:w="100" w:type="dxa"/>
              <w:bottom w:w="100" w:type="dxa"/>
              <w:right w:w="100" w:type="dxa"/>
            </w:tcMar>
          </w:tcPr>
          <w:p w14:paraId="38EE3171"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p>
        </w:tc>
      </w:tr>
      <w:tr w:rsidR="008F0277" w14:paraId="38EE3175" w14:textId="77777777">
        <w:tc>
          <w:tcPr>
            <w:tcW w:w="7965" w:type="dxa"/>
            <w:shd w:val="clear" w:color="auto" w:fill="auto"/>
            <w:tcMar>
              <w:top w:w="100" w:type="dxa"/>
              <w:left w:w="100" w:type="dxa"/>
              <w:bottom w:w="100" w:type="dxa"/>
              <w:right w:w="100" w:type="dxa"/>
            </w:tcMar>
          </w:tcPr>
          <w:p w14:paraId="38EE3173"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Michael is an active Parkinson's patient who takes a hands-on approach to managing his condition. He's comfortable with technology and sees its potential to improve his well-being. Michael experiences emotional instability, feeling highs before important events and lows afterward. He manages his stress by staying active and needs to be mindful of his diet.</w:t>
            </w:r>
          </w:p>
        </w:tc>
        <w:tc>
          <w:tcPr>
            <w:tcW w:w="1395" w:type="dxa"/>
            <w:shd w:val="clear" w:color="auto" w:fill="auto"/>
            <w:tcMar>
              <w:top w:w="100" w:type="dxa"/>
              <w:left w:w="100" w:type="dxa"/>
              <w:bottom w:w="100" w:type="dxa"/>
              <w:right w:w="100" w:type="dxa"/>
            </w:tcMar>
          </w:tcPr>
          <w:p w14:paraId="38EE3174"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General description </w:t>
            </w:r>
          </w:p>
        </w:tc>
      </w:tr>
      <w:tr w:rsidR="008F0277" w14:paraId="38EE3178" w14:textId="77777777">
        <w:tc>
          <w:tcPr>
            <w:tcW w:w="7965" w:type="dxa"/>
            <w:shd w:val="clear" w:color="auto" w:fill="auto"/>
            <w:tcMar>
              <w:top w:w="100" w:type="dxa"/>
              <w:left w:w="100" w:type="dxa"/>
              <w:bottom w:w="100" w:type="dxa"/>
              <w:right w:w="100" w:type="dxa"/>
            </w:tcMar>
          </w:tcPr>
          <w:p w14:paraId="38EE3176"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Michael's primary goal is to improve his overall health and quality of life. He wants to extend the periods when his Parkinson's symptoms are under control ("on" periods) and minimize those when they worsen ("off" periods). Tracking his progress and identifying patterns in his condition is important to him. Maintaining a routine and staying motivated are also components of his daily life.</w:t>
            </w:r>
          </w:p>
        </w:tc>
        <w:tc>
          <w:tcPr>
            <w:tcW w:w="1395" w:type="dxa"/>
            <w:shd w:val="clear" w:color="auto" w:fill="auto"/>
            <w:tcMar>
              <w:top w:w="100" w:type="dxa"/>
              <w:left w:w="100" w:type="dxa"/>
              <w:bottom w:w="100" w:type="dxa"/>
              <w:right w:w="100" w:type="dxa"/>
            </w:tcMar>
          </w:tcPr>
          <w:p w14:paraId="38EE3177"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Goals</w:t>
            </w:r>
          </w:p>
        </w:tc>
      </w:tr>
      <w:tr w:rsidR="008F0277" w14:paraId="38EE3180" w14:textId="77777777">
        <w:tc>
          <w:tcPr>
            <w:tcW w:w="7965" w:type="dxa"/>
            <w:shd w:val="clear" w:color="auto" w:fill="auto"/>
            <w:tcMar>
              <w:top w:w="100" w:type="dxa"/>
              <w:left w:w="100" w:type="dxa"/>
              <w:bottom w:w="100" w:type="dxa"/>
              <w:right w:w="100" w:type="dxa"/>
            </w:tcMar>
          </w:tcPr>
          <w:p w14:paraId="38EE3179" w14:textId="55675EB8" w:rsidR="008F0277" w:rsidRDefault="00FF3E4E">
            <w:pPr>
              <w:widowControl w:val="0"/>
              <w:numPr>
                <w:ilvl w:val="0"/>
                <w:numId w:val="4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application should be user-friendly and minimize the need for manual </w:t>
            </w:r>
            <w:r>
              <w:rPr>
                <w:rFonts w:ascii="Times New Roman" w:eastAsia="Times New Roman" w:hAnsi="Times New Roman" w:cs="Times New Roman"/>
                <w:sz w:val="24"/>
                <w:szCs w:val="24"/>
              </w:rPr>
              <w:lastRenderedPageBreak/>
              <w:t xml:space="preserve">data entry through features like voice commands and </w:t>
            </w:r>
            <w:r w:rsidR="0077558C">
              <w:rPr>
                <w:rFonts w:ascii="Times New Roman" w:eastAsia="Times New Roman" w:hAnsi="Times New Roman" w:cs="Times New Roman"/>
                <w:sz w:val="24"/>
                <w:szCs w:val="24"/>
              </w:rPr>
              <w:t>advanced</w:t>
            </w:r>
            <w:r>
              <w:rPr>
                <w:rFonts w:ascii="Times New Roman" w:eastAsia="Times New Roman" w:hAnsi="Times New Roman" w:cs="Times New Roman"/>
                <w:sz w:val="24"/>
                <w:szCs w:val="24"/>
              </w:rPr>
              <w:t xml:space="preserve"> options. </w:t>
            </w:r>
          </w:p>
          <w:p w14:paraId="38EE317A" w14:textId="79A99A19" w:rsidR="008F0277" w:rsidRDefault="0077558C">
            <w:pPr>
              <w:widowControl w:val="0"/>
              <w:numPr>
                <w:ilvl w:val="0"/>
                <w:numId w:val="4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Reminders </w:t>
            </w:r>
            <w:r w:rsidR="00FF3E4E">
              <w:rPr>
                <w:rFonts w:ascii="Times New Roman" w:eastAsia="Times New Roman" w:hAnsi="Times New Roman" w:cs="Times New Roman"/>
                <w:sz w:val="24"/>
                <w:szCs w:val="24"/>
              </w:rPr>
              <w:t>for medication and food intake that are tailored to his specific needs.</w:t>
            </w:r>
          </w:p>
          <w:p w14:paraId="38EE317B" w14:textId="77777777" w:rsidR="008F0277" w:rsidRDefault="00FF3E4E">
            <w:pPr>
              <w:widowControl w:val="0"/>
              <w:numPr>
                <w:ilvl w:val="0"/>
                <w:numId w:val="4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Additionally, he wants personalized insights based on collected data, such as how food choices affect his mood or how exercise impacts the effectiveness of his medication.</w:t>
            </w:r>
          </w:p>
          <w:p w14:paraId="38EE317C" w14:textId="77777777" w:rsidR="008F0277" w:rsidRDefault="00FF3E4E">
            <w:pPr>
              <w:widowControl w:val="0"/>
              <w:numPr>
                <w:ilvl w:val="0"/>
                <w:numId w:val="4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visualization tools would be helpful for Michael to see trends and improvements over time. </w:t>
            </w:r>
          </w:p>
          <w:p w14:paraId="38EE317D" w14:textId="77777777" w:rsidR="008F0277" w:rsidRDefault="00FF3E4E">
            <w:pPr>
              <w:widowControl w:val="0"/>
              <w:numPr>
                <w:ilvl w:val="0"/>
                <w:numId w:val="4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Integration with his healthcare team, including a dietician and neurologist. </w:t>
            </w:r>
          </w:p>
          <w:p w14:paraId="38EE317E" w14:textId="77777777" w:rsidR="008F0277" w:rsidRDefault="00FF3E4E">
            <w:pPr>
              <w:widowControl w:val="0"/>
              <w:numPr>
                <w:ilvl w:val="0"/>
                <w:numId w:val="4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should offer communication tools that he can use during "off" periods when his motor and cognitive abilities are limited.</w:t>
            </w:r>
          </w:p>
        </w:tc>
        <w:tc>
          <w:tcPr>
            <w:tcW w:w="1395" w:type="dxa"/>
            <w:shd w:val="clear" w:color="auto" w:fill="auto"/>
            <w:tcMar>
              <w:top w:w="100" w:type="dxa"/>
              <w:left w:w="100" w:type="dxa"/>
              <w:bottom w:w="100" w:type="dxa"/>
              <w:right w:w="100" w:type="dxa"/>
            </w:tcMar>
          </w:tcPr>
          <w:p w14:paraId="38EE317F"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Needs</w:t>
            </w:r>
          </w:p>
        </w:tc>
      </w:tr>
      <w:tr w:rsidR="008F0277" w14:paraId="38EE3183" w14:textId="77777777">
        <w:trPr>
          <w:trHeight w:val="3251"/>
        </w:trPr>
        <w:tc>
          <w:tcPr>
            <w:tcW w:w="7965" w:type="dxa"/>
            <w:shd w:val="clear" w:color="auto" w:fill="auto"/>
            <w:tcMar>
              <w:top w:w="100" w:type="dxa"/>
              <w:left w:w="100" w:type="dxa"/>
              <w:bottom w:w="100" w:type="dxa"/>
              <w:right w:w="100" w:type="dxa"/>
            </w:tcMar>
          </w:tcPr>
          <w:p w14:paraId="38EE3181" w14:textId="420A27C1" w:rsidR="008F0277" w:rsidRDefault="00FF3E4E">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Michael gets up at 7 a.m. in the morning and gets ready for his day. At 8 a.m. CareHub reminds him to prepare his breakfast so that at exactly 8:30 he can eat it according to the </w:t>
            </w:r>
            <w:proofErr w:type="gramStart"/>
            <w:r>
              <w:rPr>
                <w:rFonts w:ascii="Times New Roman" w:eastAsia="Times New Roman" w:hAnsi="Times New Roman" w:cs="Times New Roman"/>
                <w:sz w:val="24"/>
                <w:szCs w:val="24"/>
              </w:rPr>
              <w:t>schedule, and</w:t>
            </w:r>
            <w:proofErr w:type="gramEnd"/>
            <w:r>
              <w:rPr>
                <w:rFonts w:ascii="Times New Roman" w:eastAsia="Times New Roman" w:hAnsi="Times New Roman" w:cs="Times New Roman"/>
                <w:sz w:val="24"/>
                <w:szCs w:val="24"/>
              </w:rPr>
              <w:t xml:space="preserve"> reminds him to take his specific pills and drink water. At 8:30 he gets a reminder to eat breakfast and drink water. CareHub reminds Michael that he practices table tennis at 9 a.m. in the sports hall of the </w:t>
            </w:r>
            <w:proofErr w:type="spellStart"/>
            <w:r>
              <w:rPr>
                <w:rFonts w:ascii="Times New Roman" w:eastAsia="Times New Roman" w:hAnsi="Times New Roman" w:cs="Times New Roman"/>
                <w:sz w:val="24"/>
                <w:szCs w:val="24"/>
              </w:rPr>
              <w:t>Kadoorie</w:t>
            </w:r>
            <w:proofErr w:type="spellEnd"/>
            <w:r>
              <w:rPr>
                <w:rFonts w:ascii="Times New Roman" w:eastAsia="Times New Roman" w:hAnsi="Times New Roman" w:cs="Times New Roman"/>
                <w:sz w:val="24"/>
                <w:szCs w:val="24"/>
              </w:rPr>
              <w:t xml:space="preserve"> school, and in addition</w:t>
            </w:r>
            <w:r w:rsidR="009D582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asks Michael how he feels that day so that Shimi can observe this figure and tailor a workout specifically for him. At 11 a.m. Michael takes a drink break and also eats nuts. Michael comes home from training at 12 p.m. and the app reminds him to prepare his lunch so he can eat right on time. At 1 p.m.</w:t>
            </w:r>
            <w:r w:rsidR="00D82B4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app reminds him to eat lunch and drink water. The app also asks him how he felt during the day and whether he took another pill.</w:t>
            </w:r>
          </w:p>
        </w:tc>
        <w:tc>
          <w:tcPr>
            <w:tcW w:w="1395" w:type="dxa"/>
            <w:shd w:val="clear" w:color="auto" w:fill="auto"/>
            <w:tcMar>
              <w:top w:w="100" w:type="dxa"/>
              <w:left w:w="100" w:type="dxa"/>
              <w:bottom w:w="100" w:type="dxa"/>
              <w:right w:w="100" w:type="dxa"/>
            </w:tcMar>
          </w:tcPr>
          <w:p w14:paraId="38EE3182"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Scenario</w:t>
            </w:r>
          </w:p>
        </w:tc>
      </w:tr>
    </w:tbl>
    <w:p w14:paraId="38EE3184" w14:textId="77777777" w:rsidR="008F0277" w:rsidRDefault="008F0277">
      <w:pPr>
        <w:widowControl w:val="0"/>
        <w:bidi/>
        <w:spacing w:before="3" w:line="240" w:lineRule="auto"/>
        <w:jc w:val="both"/>
        <w:rPr>
          <w:rFonts w:ascii="Times New Roman" w:eastAsia="Times New Roman" w:hAnsi="Times New Roman" w:cs="Times New Roman"/>
          <w:sz w:val="24"/>
          <w:szCs w:val="24"/>
        </w:rPr>
      </w:pPr>
    </w:p>
    <w:p w14:paraId="38EE3185" w14:textId="77777777" w:rsidR="008F0277" w:rsidRDefault="008F0277">
      <w:pPr>
        <w:widowControl w:val="0"/>
        <w:spacing w:before="3" w:line="240" w:lineRule="auto"/>
        <w:jc w:val="both"/>
        <w:rPr>
          <w:rFonts w:ascii="Times New Roman" w:eastAsia="Times New Roman" w:hAnsi="Times New Roman" w:cs="Times New Roman"/>
          <w:sz w:val="24"/>
          <w:szCs w:val="24"/>
        </w:rPr>
      </w:pPr>
    </w:p>
    <w:tbl>
      <w:tblPr>
        <w:tblStyle w:val="ac"/>
        <w:bidiVisual/>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0"/>
        <w:gridCol w:w="1410"/>
      </w:tblGrid>
      <w:tr w:rsidR="008F0277" w14:paraId="38EE3188" w14:textId="77777777">
        <w:tc>
          <w:tcPr>
            <w:tcW w:w="7950" w:type="dxa"/>
            <w:shd w:val="clear" w:color="auto" w:fill="auto"/>
            <w:tcMar>
              <w:top w:w="100" w:type="dxa"/>
              <w:left w:w="100" w:type="dxa"/>
              <w:bottom w:w="100" w:type="dxa"/>
              <w:right w:w="100" w:type="dxa"/>
            </w:tcMar>
          </w:tcPr>
          <w:p w14:paraId="38EE3186"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Dana</w:t>
            </w:r>
          </w:p>
        </w:tc>
        <w:tc>
          <w:tcPr>
            <w:tcW w:w="1410" w:type="dxa"/>
            <w:shd w:val="clear" w:color="auto" w:fill="auto"/>
            <w:tcMar>
              <w:top w:w="100" w:type="dxa"/>
              <w:left w:w="100" w:type="dxa"/>
              <w:bottom w:w="100" w:type="dxa"/>
              <w:right w:w="100" w:type="dxa"/>
            </w:tcMar>
          </w:tcPr>
          <w:p w14:paraId="38EE3187"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w:t>
            </w:r>
          </w:p>
        </w:tc>
      </w:tr>
      <w:tr w:rsidR="008F0277" w14:paraId="38EE318B" w14:textId="77777777">
        <w:tc>
          <w:tcPr>
            <w:tcW w:w="7950" w:type="dxa"/>
            <w:shd w:val="clear" w:color="auto" w:fill="auto"/>
            <w:tcMar>
              <w:top w:w="100" w:type="dxa"/>
              <w:left w:w="100" w:type="dxa"/>
              <w:bottom w:w="100" w:type="dxa"/>
              <w:right w:w="100" w:type="dxa"/>
            </w:tcMar>
          </w:tcPr>
          <w:p w14:paraId="38EE3189"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Michael's dietician</w:t>
            </w:r>
          </w:p>
        </w:tc>
        <w:tc>
          <w:tcPr>
            <w:tcW w:w="1410" w:type="dxa"/>
            <w:shd w:val="clear" w:color="auto" w:fill="auto"/>
            <w:tcMar>
              <w:top w:w="100" w:type="dxa"/>
              <w:left w:w="100" w:type="dxa"/>
              <w:bottom w:w="100" w:type="dxa"/>
              <w:right w:w="100" w:type="dxa"/>
            </w:tcMar>
          </w:tcPr>
          <w:p w14:paraId="38EE318A"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p>
        </w:tc>
      </w:tr>
      <w:tr w:rsidR="008F0277" w14:paraId="38EE318E" w14:textId="77777777">
        <w:tc>
          <w:tcPr>
            <w:tcW w:w="7950" w:type="dxa"/>
            <w:shd w:val="clear" w:color="auto" w:fill="auto"/>
            <w:tcMar>
              <w:top w:w="100" w:type="dxa"/>
              <w:left w:w="100" w:type="dxa"/>
              <w:bottom w:w="100" w:type="dxa"/>
              <w:right w:w="100" w:type="dxa"/>
            </w:tcMar>
          </w:tcPr>
          <w:p w14:paraId="38EE318C"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Dana is a registered dietician who works with Parkinson's patients like Michael. She recognizes the importance of nutrition in managing disease and improving patients' overall well-being. However, she's aware that many Parkinson's patients lack awareness of the impact of food on their condition. Dana is committed to creating a patient-centered approach to nutrition and uses various communication methods to cater to patients with different needs and abilities.</w:t>
            </w:r>
          </w:p>
        </w:tc>
        <w:tc>
          <w:tcPr>
            <w:tcW w:w="1410" w:type="dxa"/>
            <w:shd w:val="clear" w:color="auto" w:fill="auto"/>
            <w:tcMar>
              <w:top w:w="100" w:type="dxa"/>
              <w:left w:w="100" w:type="dxa"/>
              <w:bottom w:w="100" w:type="dxa"/>
              <w:right w:w="100" w:type="dxa"/>
            </w:tcMar>
          </w:tcPr>
          <w:p w14:paraId="38EE318D"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General description </w:t>
            </w:r>
          </w:p>
        </w:tc>
      </w:tr>
      <w:tr w:rsidR="008F0277" w14:paraId="38EE3191" w14:textId="77777777">
        <w:tc>
          <w:tcPr>
            <w:tcW w:w="7950" w:type="dxa"/>
            <w:shd w:val="clear" w:color="auto" w:fill="auto"/>
            <w:tcMar>
              <w:top w:w="100" w:type="dxa"/>
              <w:left w:w="100" w:type="dxa"/>
              <w:bottom w:w="100" w:type="dxa"/>
              <w:right w:w="100" w:type="dxa"/>
            </w:tcMar>
          </w:tcPr>
          <w:p w14:paraId="38EE318F"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Dana's primary goal is to help patients like Michael understand the connection between nutrition and their Parkinson's symptoms. She aims to create a unified platform that connects all healthcare professionals involved in a patient's care, allowing for a more collaborative approach to managing the disease. Additionally, she wants to encourage consistent use of the application by making it accessible and user-friendly for patients of all ages and backgrounds.</w:t>
            </w:r>
          </w:p>
        </w:tc>
        <w:tc>
          <w:tcPr>
            <w:tcW w:w="1410" w:type="dxa"/>
            <w:shd w:val="clear" w:color="auto" w:fill="auto"/>
            <w:tcMar>
              <w:top w:w="100" w:type="dxa"/>
              <w:left w:w="100" w:type="dxa"/>
              <w:bottom w:w="100" w:type="dxa"/>
              <w:right w:w="100" w:type="dxa"/>
            </w:tcMar>
          </w:tcPr>
          <w:p w14:paraId="38EE3190"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Goals</w:t>
            </w:r>
          </w:p>
        </w:tc>
      </w:tr>
      <w:tr w:rsidR="008F0277" w14:paraId="38EE3197" w14:textId="77777777">
        <w:tc>
          <w:tcPr>
            <w:tcW w:w="7950" w:type="dxa"/>
            <w:shd w:val="clear" w:color="auto" w:fill="auto"/>
            <w:tcMar>
              <w:top w:w="100" w:type="dxa"/>
              <w:left w:w="100" w:type="dxa"/>
              <w:bottom w:w="100" w:type="dxa"/>
              <w:right w:w="100" w:type="dxa"/>
            </w:tcMar>
          </w:tcPr>
          <w:p w14:paraId="38EE3192" w14:textId="1AA3E305" w:rsidR="008F0277" w:rsidRDefault="00FF3E4E">
            <w:pPr>
              <w:widowControl w:val="0"/>
              <w:numPr>
                <w:ilvl w:val="0"/>
                <w:numId w:val="1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app should be easy for patients to use and track their food intake. </w:t>
            </w:r>
          </w:p>
          <w:p w14:paraId="38EE3193" w14:textId="77777777" w:rsidR="008F0277" w:rsidRDefault="00FF3E4E">
            <w:pPr>
              <w:widowControl w:val="0"/>
              <w:numPr>
                <w:ilvl w:val="0"/>
                <w:numId w:val="1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app should analyze food intake and offer personalized recommendations. </w:t>
            </w:r>
          </w:p>
          <w:p w14:paraId="38EE3194" w14:textId="77777777" w:rsidR="008F0277" w:rsidRDefault="00FF3E4E">
            <w:pPr>
              <w:widowControl w:val="0"/>
              <w:numPr>
                <w:ilvl w:val="0"/>
                <w:numId w:val="1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Track guts movements.</w:t>
            </w:r>
          </w:p>
          <w:p w14:paraId="38EE3195" w14:textId="77777777" w:rsidR="008F0277" w:rsidRDefault="00FF3E4E">
            <w:pPr>
              <w:widowControl w:val="0"/>
              <w:numPr>
                <w:ilvl w:val="0"/>
                <w:numId w:val="1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Hunger levels.</w:t>
            </w:r>
          </w:p>
        </w:tc>
        <w:tc>
          <w:tcPr>
            <w:tcW w:w="1410" w:type="dxa"/>
            <w:shd w:val="clear" w:color="auto" w:fill="auto"/>
            <w:tcMar>
              <w:top w:w="100" w:type="dxa"/>
              <w:left w:w="100" w:type="dxa"/>
              <w:bottom w:w="100" w:type="dxa"/>
              <w:right w:w="100" w:type="dxa"/>
            </w:tcMar>
          </w:tcPr>
          <w:p w14:paraId="38EE3196"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Needs</w:t>
            </w:r>
          </w:p>
        </w:tc>
      </w:tr>
      <w:tr w:rsidR="008F0277" w14:paraId="38EE319B" w14:textId="77777777">
        <w:tc>
          <w:tcPr>
            <w:tcW w:w="7950" w:type="dxa"/>
            <w:shd w:val="clear" w:color="auto" w:fill="auto"/>
            <w:tcMar>
              <w:top w:w="100" w:type="dxa"/>
              <w:left w:w="100" w:type="dxa"/>
              <w:bottom w:w="100" w:type="dxa"/>
              <w:right w:w="100" w:type="dxa"/>
            </w:tcMar>
          </w:tcPr>
          <w:p w14:paraId="38EE3198" w14:textId="1C48EA5F"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CareHub app supports Dana, Michael's dietitian, in her weekly nutritional assessment and planning for Michael's Parkinson's management</w:t>
            </w:r>
            <w:r w:rsidR="005B40FE">
              <w:rPr>
                <w:rFonts w:ascii="Times New Roman" w:eastAsia="Times New Roman" w:hAnsi="Times New Roman" w:cs="Times New Roman"/>
                <w:sz w:val="24"/>
                <w:szCs w:val="24"/>
              </w:rPr>
              <w:t>. It allows</w:t>
            </w:r>
            <w:r>
              <w:rPr>
                <w:rFonts w:ascii="Times New Roman" w:eastAsia="Times New Roman" w:hAnsi="Times New Roman" w:cs="Times New Roman"/>
                <w:sz w:val="24"/>
                <w:szCs w:val="24"/>
              </w:rPr>
              <w:t xml:space="preserve"> her to review comprehensive data and provide tailored recommendations during their scheduled appointment.</w:t>
            </w:r>
          </w:p>
          <w:p w14:paraId="38EE3199" w14:textId="692A0FC5"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Tuesday at 2 pm, Dana logs into the CareHub app for her weekly appointment with Michael. She begins by reviewing the past week's nutritional data collected by the app. Dana examines Michael's daily food logs, noting the types and quantities of food consumed and their timing in relation to his medication schedule. Dana analyzes the nutritional values ​​of the food Michael ate throughout the week</w:t>
            </w:r>
            <w:r w:rsidR="00A75A3C">
              <w:rPr>
                <w:rFonts w:ascii="Times New Roman" w:eastAsia="Times New Roman" w:hAnsi="Times New Roman" w:cs="Times New Roman"/>
                <w:sz w:val="24"/>
                <w:szCs w:val="24"/>
              </w:rPr>
              <w:t xml:space="preserve"> and</w:t>
            </w:r>
            <w:r>
              <w:rPr>
                <w:rFonts w:ascii="Times New Roman" w:eastAsia="Times New Roman" w:hAnsi="Times New Roman" w:cs="Times New Roman"/>
                <w:sz w:val="24"/>
                <w:szCs w:val="24"/>
              </w:rPr>
              <w:t xml:space="preserve"> examines the stools and their quality. She correlates this nutritional data with Michael's logged energy levels and reported "on" and "off" periods. Using </w:t>
            </w:r>
            <w:proofErr w:type="spellStart"/>
            <w:r>
              <w:rPr>
                <w:rFonts w:ascii="Times New Roman" w:eastAsia="Times New Roman" w:hAnsi="Times New Roman" w:cs="Times New Roman"/>
                <w:sz w:val="24"/>
                <w:szCs w:val="24"/>
              </w:rPr>
              <w:t>CareHub's</w:t>
            </w:r>
            <w:proofErr w:type="spellEnd"/>
            <w:r>
              <w:rPr>
                <w:rFonts w:ascii="Times New Roman" w:eastAsia="Times New Roman" w:hAnsi="Times New Roman" w:cs="Times New Roman"/>
                <w:sz w:val="24"/>
                <w:szCs w:val="24"/>
              </w:rPr>
              <w:t xml:space="preserve"> analysis tools, Dana identifies patterns between Michael's diet and his symptom management on CareHub. Based on the collected data review and </w:t>
            </w:r>
            <w:r w:rsidR="00D72DDE">
              <w:rPr>
                <w:rFonts w:ascii="Times New Roman" w:eastAsia="Times New Roman" w:hAnsi="Times New Roman" w:cs="Times New Roman"/>
                <w:sz w:val="24"/>
                <w:szCs w:val="24"/>
              </w:rPr>
              <w:t xml:space="preserve">Michael's </w:t>
            </w:r>
            <w:r>
              <w:rPr>
                <w:rFonts w:ascii="Times New Roman" w:eastAsia="Times New Roman" w:hAnsi="Times New Roman" w:cs="Times New Roman"/>
                <w:sz w:val="24"/>
                <w:szCs w:val="24"/>
              </w:rPr>
              <w:t>feelings, she formulates adjusted dietary recommendations for the coming week.</w:t>
            </w:r>
          </w:p>
        </w:tc>
        <w:tc>
          <w:tcPr>
            <w:tcW w:w="1410" w:type="dxa"/>
            <w:shd w:val="clear" w:color="auto" w:fill="auto"/>
            <w:tcMar>
              <w:top w:w="100" w:type="dxa"/>
              <w:left w:w="100" w:type="dxa"/>
              <w:bottom w:w="100" w:type="dxa"/>
              <w:right w:w="100" w:type="dxa"/>
            </w:tcMar>
          </w:tcPr>
          <w:p w14:paraId="38EE319A" w14:textId="77777777"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30"/>
                <w:szCs w:val="30"/>
              </w:rPr>
              <w:t xml:space="preserve">Scenario </w:t>
            </w:r>
          </w:p>
        </w:tc>
      </w:tr>
    </w:tbl>
    <w:p w14:paraId="38EE319C" w14:textId="77777777" w:rsidR="008F0277" w:rsidRDefault="008F0277">
      <w:pPr>
        <w:widowControl w:val="0"/>
        <w:bidi/>
        <w:spacing w:before="3" w:line="240" w:lineRule="auto"/>
        <w:jc w:val="both"/>
        <w:rPr>
          <w:rFonts w:ascii="Times New Roman" w:eastAsia="Times New Roman" w:hAnsi="Times New Roman" w:cs="Times New Roman"/>
          <w:sz w:val="24"/>
          <w:szCs w:val="24"/>
        </w:rPr>
      </w:pPr>
    </w:p>
    <w:p w14:paraId="38EE319D" w14:textId="77777777" w:rsidR="008F0277" w:rsidRDefault="008F0277">
      <w:pPr>
        <w:widowControl w:val="0"/>
        <w:bidi/>
        <w:spacing w:before="3" w:line="240" w:lineRule="auto"/>
        <w:jc w:val="both"/>
        <w:rPr>
          <w:rFonts w:ascii="Times New Roman" w:eastAsia="Times New Roman" w:hAnsi="Times New Roman" w:cs="Times New Roman"/>
          <w:sz w:val="24"/>
          <w:szCs w:val="24"/>
        </w:rPr>
      </w:pPr>
    </w:p>
    <w:tbl>
      <w:tblPr>
        <w:tblStyle w:val="ad"/>
        <w:bidiVisual/>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65"/>
        <w:gridCol w:w="1395"/>
      </w:tblGrid>
      <w:tr w:rsidR="008F0277" w14:paraId="38EE31A0" w14:textId="77777777">
        <w:tc>
          <w:tcPr>
            <w:tcW w:w="7965" w:type="dxa"/>
            <w:shd w:val="clear" w:color="auto" w:fill="auto"/>
            <w:tcMar>
              <w:top w:w="100" w:type="dxa"/>
              <w:left w:w="100" w:type="dxa"/>
              <w:bottom w:w="100" w:type="dxa"/>
              <w:right w:w="100" w:type="dxa"/>
            </w:tcMar>
          </w:tcPr>
          <w:p w14:paraId="38EE319E"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Shimi</w:t>
            </w:r>
          </w:p>
        </w:tc>
        <w:tc>
          <w:tcPr>
            <w:tcW w:w="1395" w:type="dxa"/>
            <w:shd w:val="clear" w:color="auto" w:fill="auto"/>
            <w:tcMar>
              <w:top w:w="100" w:type="dxa"/>
              <w:left w:w="100" w:type="dxa"/>
              <w:bottom w:w="100" w:type="dxa"/>
              <w:right w:w="100" w:type="dxa"/>
            </w:tcMar>
          </w:tcPr>
          <w:p w14:paraId="38EE319F"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w:t>
            </w:r>
          </w:p>
        </w:tc>
      </w:tr>
      <w:tr w:rsidR="008F0277" w14:paraId="38EE31A3" w14:textId="77777777">
        <w:trPr>
          <w:trHeight w:val="500"/>
        </w:trPr>
        <w:tc>
          <w:tcPr>
            <w:tcW w:w="7965" w:type="dxa"/>
            <w:shd w:val="clear" w:color="auto" w:fill="auto"/>
            <w:tcMar>
              <w:top w:w="100" w:type="dxa"/>
              <w:left w:w="100" w:type="dxa"/>
              <w:bottom w:w="100" w:type="dxa"/>
              <w:right w:w="100" w:type="dxa"/>
            </w:tcMar>
          </w:tcPr>
          <w:p w14:paraId="38EE31A1"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Tennis Coach</w:t>
            </w:r>
          </w:p>
        </w:tc>
        <w:tc>
          <w:tcPr>
            <w:tcW w:w="1395" w:type="dxa"/>
            <w:shd w:val="clear" w:color="auto" w:fill="auto"/>
            <w:tcMar>
              <w:top w:w="100" w:type="dxa"/>
              <w:left w:w="100" w:type="dxa"/>
              <w:bottom w:w="100" w:type="dxa"/>
              <w:right w:w="100" w:type="dxa"/>
            </w:tcMar>
          </w:tcPr>
          <w:p w14:paraId="38EE31A2"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p>
        </w:tc>
      </w:tr>
      <w:tr w:rsidR="008F0277" w14:paraId="38EE31A6" w14:textId="77777777">
        <w:tc>
          <w:tcPr>
            <w:tcW w:w="7965" w:type="dxa"/>
            <w:shd w:val="clear" w:color="auto" w:fill="auto"/>
            <w:tcMar>
              <w:top w:w="100" w:type="dxa"/>
              <w:left w:w="100" w:type="dxa"/>
              <w:bottom w:w="100" w:type="dxa"/>
              <w:right w:w="100" w:type="dxa"/>
            </w:tcMar>
          </w:tcPr>
          <w:p w14:paraId="38EE31A4"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Shimi is a dedicated table tennis coach passionate about helping people with Parkinson's disease. At first, he was skeptical about training Parkinson's patients, but he now sees his role as a mission and takes great satisfaction in pushing his trainees and seeing them improve. Through training, Shimi developed the ability to assess a patient's Parkinson's condition based on their movements and how they hold the equipment.</w:t>
            </w:r>
          </w:p>
        </w:tc>
        <w:tc>
          <w:tcPr>
            <w:tcW w:w="1395" w:type="dxa"/>
            <w:shd w:val="clear" w:color="auto" w:fill="auto"/>
            <w:tcMar>
              <w:top w:w="100" w:type="dxa"/>
              <w:left w:w="100" w:type="dxa"/>
              <w:bottom w:w="100" w:type="dxa"/>
              <w:right w:w="100" w:type="dxa"/>
            </w:tcMar>
          </w:tcPr>
          <w:p w14:paraId="38EE31A5"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General description </w:t>
            </w:r>
          </w:p>
        </w:tc>
      </w:tr>
      <w:tr w:rsidR="008F0277" w14:paraId="38EE31A9" w14:textId="77777777">
        <w:tc>
          <w:tcPr>
            <w:tcW w:w="7965" w:type="dxa"/>
            <w:shd w:val="clear" w:color="auto" w:fill="auto"/>
            <w:tcMar>
              <w:top w:w="100" w:type="dxa"/>
              <w:left w:w="100" w:type="dxa"/>
              <w:bottom w:w="100" w:type="dxa"/>
              <w:right w:w="100" w:type="dxa"/>
            </w:tcMar>
          </w:tcPr>
          <w:p w14:paraId="38EE31A7" w14:textId="3EC12522"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Shimi's goals are all centered around empowering his students and improving their quality of life through </w:t>
            </w:r>
            <w:r w:rsidR="00D72DDE">
              <w:rPr>
                <w:rFonts w:ascii="Times New Roman" w:eastAsia="Times New Roman" w:hAnsi="Times New Roman" w:cs="Times New Roman"/>
                <w:sz w:val="24"/>
                <w:szCs w:val="24"/>
              </w:rPr>
              <w:t xml:space="preserve">sports </w:t>
            </w:r>
            <w:r>
              <w:rPr>
                <w:rFonts w:ascii="Times New Roman" w:eastAsia="Times New Roman" w:hAnsi="Times New Roman" w:cs="Times New Roman"/>
                <w:sz w:val="24"/>
                <w:szCs w:val="24"/>
              </w:rPr>
              <w:t xml:space="preserve">training. He wants to help them manage their Parkinson's symptoms and experience an overall improvement in well-being. </w:t>
            </w:r>
          </w:p>
        </w:tc>
        <w:tc>
          <w:tcPr>
            <w:tcW w:w="1395" w:type="dxa"/>
            <w:shd w:val="clear" w:color="auto" w:fill="auto"/>
            <w:tcMar>
              <w:top w:w="100" w:type="dxa"/>
              <w:left w:w="100" w:type="dxa"/>
              <w:bottom w:w="100" w:type="dxa"/>
              <w:right w:w="100" w:type="dxa"/>
            </w:tcMar>
          </w:tcPr>
          <w:p w14:paraId="38EE31A8"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Goals</w:t>
            </w:r>
          </w:p>
        </w:tc>
      </w:tr>
      <w:tr w:rsidR="008F0277" w14:paraId="38EE31AF" w14:textId="77777777">
        <w:tc>
          <w:tcPr>
            <w:tcW w:w="7965" w:type="dxa"/>
            <w:shd w:val="clear" w:color="auto" w:fill="auto"/>
            <w:tcMar>
              <w:top w:w="100" w:type="dxa"/>
              <w:left w:w="100" w:type="dxa"/>
              <w:bottom w:w="100" w:type="dxa"/>
              <w:right w:w="100" w:type="dxa"/>
            </w:tcMar>
          </w:tcPr>
          <w:p w14:paraId="38EE31AA"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empower his students and personalize their training experience, </w:t>
            </w:r>
          </w:p>
          <w:p w14:paraId="38EE31AB" w14:textId="77777777" w:rsidR="008F0277" w:rsidRDefault="00FF3E4E">
            <w:pPr>
              <w:widowControl w:val="0"/>
              <w:numPr>
                <w:ilvl w:val="3"/>
                <w:numId w:val="32"/>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Shimi needs the application to be a data hub. </w:t>
            </w:r>
          </w:p>
          <w:p w14:paraId="38EE31AC" w14:textId="63A27502" w:rsidR="008F0277" w:rsidRDefault="00FF3E4E">
            <w:pPr>
              <w:widowControl w:val="0"/>
              <w:numPr>
                <w:ilvl w:val="3"/>
                <w:numId w:val="32"/>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w:t>
            </w:r>
            <w:r>
              <w:rPr>
                <w:rFonts w:ascii="Times New Roman" w:eastAsia="Times New Roman" w:hAnsi="Times New Roman" w:cs="Times New Roman"/>
                <w:color w:val="000000"/>
                <w:sz w:val="24"/>
                <w:szCs w:val="24"/>
              </w:rPr>
              <w:t xml:space="preserve"> system should collect and analyze data on </w:t>
            </w:r>
            <w:r w:rsidR="00D72DDE">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sz w:val="24"/>
                <w:szCs w:val="24"/>
              </w:rPr>
              <w:t>trainees' Parkinson's</w:t>
            </w:r>
            <w:r>
              <w:rPr>
                <w:rFonts w:ascii="Times New Roman" w:eastAsia="Times New Roman" w:hAnsi="Times New Roman" w:cs="Times New Roman"/>
                <w:color w:val="000000"/>
                <w:sz w:val="24"/>
                <w:szCs w:val="24"/>
              </w:rPr>
              <w:t xml:space="preserve"> condition and training performance. </w:t>
            </w:r>
          </w:p>
          <w:p w14:paraId="38EE31AD" w14:textId="01B3387F" w:rsidR="008F0277" w:rsidRDefault="00FF3E4E">
            <w:pPr>
              <w:widowControl w:val="0"/>
              <w:numPr>
                <w:ilvl w:val="3"/>
                <w:numId w:val="32"/>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With access to this information (with patient permission), Shimi can tailor training plans, track progress, support consistent exercise routines, and even get insights into potentially disruptive foods in a </w:t>
            </w:r>
            <w:r w:rsidR="00D72DDE">
              <w:rPr>
                <w:rFonts w:ascii="Times New Roman" w:eastAsia="Times New Roman" w:hAnsi="Times New Roman" w:cs="Times New Roman"/>
                <w:color w:val="000000"/>
                <w:sz w:val="24"/>
                <w:szCs w:val="24"/>
              </w:rPr>
              <w:t xml:space="preserve">trainee's </w:t>
            </w:r>
            <w:r>
              <w:rPr>
                <w:rFonts w:ascii="Times New Roman" w:eastAsia="Times New Roman" w:hAnsi="Times New Roman" w:cs="Times New Roman"/>
                <w:color w:val="000000"/>
                <w:sz w:val="24"/>
                <w:szCs w:val="24"/>
              </w:rPr>
              <w:t xml:space="preserve">diet. Ultimately, the application should give Shimi the tools to optimize training and monitor </w:t>
            </w:r>
            <w:r>
              <w:rPr>
                <w:rFonts w:ascii="Times New Roman" w:eastAsia="Times New Roman" w:hAnsi="Times New Roman" w:cs="Times New Roman"/>
                <w:color w:val="000000"/>
                <w:sz w:val="24"/>
                <w:szCs w:val="24"/>
              </w:rPr>
              <w:lastRenderedPageBreak/>
              <w:t xml:space="preserve">the effectiveness of his coaching in improving his </w:t>
            </w:r>
            <w:r>
              <w:rPr>
                <w:rFonts w:ascii="Times New Roman" w:eastAsia="Times New Roman" w:hAnsi="Times New Roman" w:cs="Times New Roman"/>
                <w:sz w:val="24"/>
                <w:szCs w:val="24"/>
              </w:rPr>
              <w:t>trainees' well-being</w:t>
            </w:r>
            <w:r>
              <w:rPr>
                <w:rFonts w:ascii="Times New Roman" w:eastAsia="Times New Roman" w:hAnsi="Times New Roman" w:cs="Times New Roman"/>
                <w:color w:val="000000"/>
                <w:sz w:val="24"/>
                <w:szCs w:val="24"/>
              </w:rPr>
              <w:t>.</w:t>
            </w:r>
          </w:p>
        </w:tc>
        <w:tc>
          <w:tcPr>
            <w:tcW w:w="1395" w:type="dxa"/>
            <w:shd w:val="clear" w:color="auto" w:fill="auto"/>
            <w:tcMar>
              <w:top w:w="100" w:type="dxa"/>
              <w:left w:w="100" w:type="dxa"/>
              <w:bottom w:w="100" w:type="dxa"/>
              <w:right w:w="100" w:type="dxa"/>
            </w:tcMar>
          </w:tcPr>
          <w:p w14:paraId="38EE31AE"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Needs</w:t>
            </w:r>
          </w:p>
        </w:tc>
      </w:tr>
      <w:tr w:rsidR="008F0277" w14:paraId="38EE31B3" w14:textId="77777777">
        <w:tc>
          <w:tcPr>
            <w:tcW w:w="7965" w:type="dxa"/>
            <w:shd w:val="clear" w:color="auto" w:fill="auto"/>
            <w:tcMar>
              <w:top w:w="100" w:type="dxa"/>
              <w:left w:w="100" w:type="dxa"/>
              <w:bottom w:w="100" w:type="dxa"/>
              <w:right w:w="100" w:type="dxa"/>
            </w:tcMar>
          </w:tcPr>
          <w:p w14:paraId="38EE31B0" w14:textId="6B80FE7B"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Shimi, the table tennis coach, wants to know - before the training - Michael's Parkinson's level and p</w:t>
            </w:r>
            <w:r>
              <w:rPr>
                <w:rFonts w:ascii="Times New Roman" w:eastAsia="Times New Roman" w:hAnsi="Times New Roman" w:cs="Times New Roman"/>
                <w:sz w:val="26"/>
                <w:szCs w:val="26"/>
              </w:rPr>
              <w:t>hysical ability level</w:t>
            </w:r>
            <w:r>
              <w:rPr>
                <w:rFonts w:ascii="Times New Roman" w:eastAsia="Times New Roman" w:hAnsi="Times New Roman" w:cs="Times New Roman"/>
                <w:sz w:val="24"/>
                <w:szCs w:val="24"/>
              </w:rPr>
              <w:t xml:space="preserve"> in order to know how to adjust a training session for him that day. The app will alert Shimi about Michael's condition as he entered </w:t>
            </w:r>
            <w:r w:rsidR="00D04101">
              <w:rPr>
                <w:rFonts w:ascii="Times New Roman" w:eastAsia="Times New Roman" w:hAnsi="Times New Roman" w:cs="Times New Roman"/>
                <w:sz w:val="24"/>
                <w:szCs w:val="24"/>
              </w:rPr>
              <w:t xml:space="preserve">the app earlier </w:t>
            </w:r>
            <w:r>
              <w:rPr>
                <w:rFonts w:ascii="Times New Roman" w:eastAsia="Times New Roman" w:hAnsi="Times New Roman" w:cs="Times New Roman"/>
                <w:sz w:val="24"/>
                <w:szCs w:val="24"/>
              </w:rPr>
              <w:t xml:space="preserve">at </w:t>
            </w:r>
            <w:r w:rsidR="00D04101">
              <w:rPr>
                <w:rFonts w:ascii="Times New Roman" w:eastAsia="Times New Roman" w:hAnsi="Times New Roman" w:cs="Times New Roman"/>
                <w:sz w:val="24"/>
                <w:szCs w:val="24"/>
              </w:rPr>
              <w:t>9 am</w:t>
            </w:r>
            <w:r>
              <w:rPr>
                <w:rFonts w:ascii="Times New Roman" w:eastAsia="Times New Roman" w:hAnsi="Times New Roman" w:cs="Times New Roman"/>
                <w:sz w:val="24"/>
                <w:szCs w:val="24"/>
              </w:rPr>
              <w:t>, about half an hour before the start of training.</w:t>
            </w:r>
          </w:p>
          <w:p w14:paraId="38EE31B1" w14:textId="77777777" w:rsidR="008F0277" w:rsidRDefault="008F0277">
            <w:pPr>
              <w:widowControl w:val="0"/>
              <w:spacing w:line="240" w:lineRule="auto"/>
              <w:jc w:val="both"/>
              <w:rPr>
                <w:rFonts w:ascii="Times New Roman" w:eastAsia="Times New Roman" w:hAnsi="Times New Roman" w:cs="Times New Roman"/>
                <w:sz w:val="24"/>
                <w:szCs w:val="24"/>
              </w:rPr>
            </w:pPr>
          </w:p>
        </w:tc>
        <w:tc>
          <w:tcPr>
            <w:tcW w:w="1395" w:type="dxa"/>
            <w:shd w:val="clear" w:color="auto" w:fill="auto"/>
            <w:tcMar>
              <w:top w:w="100" w:type="dxa"/>
              <w:left w:w="100" w:type="dxa"/>
              <w:bottom w:w="100" w:type="dxa"/>
              <w:right w:w="100" w:type="dxa"/>
            </w:tcMar>
          </w:tcPr>
          <w:p w14:paraId="38EE31B2"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Scenario</w:t>
            </w:r>
          </w:p>
        </w:tc>
      </w:tr>
    </w:tbl>
    <w:p w14:paraId="38EE31B4" w14:textId="77777777" w:rsidR="008F0277" w:rsidRDefault="008F0277">
      <w:pPr>
        <w:widowControl w:val="0"/>
        <w:bidi/>
        <w:spacing w:before="3" w:line="240" w:lineRule="auto"/>
        <w:jc w:val="both"/>
        <w:rPr>
          <w:rFonts w:ascii="Times New Roman" w:eastAsia="Times New Roman" w:hAnsi="Times New Roman" w:cs="Times New Roman"/>
          <w:sz w:val="24"/>
          <w:szCs w:val="24"/>
        </w:rPr>
      </w:pPr>
    </w:p>
    <w:p w14:paraId="38EE31B5" w14:textId="77777777" w:rsidR="008F0277" w:rsidRDefault="008F0277">
      <w:pPr>
        <w:widowControl w:val="0"/>
        <w:bidi/>
        <w:spacing w:before="3" w:line="240" w:lineRule="auto"/>
        <w:jc w:val="both"/>
        <w:rPr>
          <w:rFonts w:ascii="Times New Roman" w:eastAsia="Times New Roman" w:hAnsi="Times New Roman" w:cs="Times New Roman"/>
          <w:sz w:val="24"/>
          <w:szCs w:val="24"/>
        </w:rPr>
      </w:pPr>
    </w:p>
    <w:tbl>
      <w:tblPr>
        <w:tblStyle w:val="ae"/>
        <w:bidiVisual/>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65"/>
        <w:gridCol w:w="1395"/>
      </w:tblGrid>
      <w:tr w:rsidR="008F0277" w14:paraId="38EE31B8" w14:textId="77777777">
        <w:tc>
          <w:tcPr>
            <w:tcW w:w="7965" w:type="dxa"/>
            <w:shd w:val="clear" w:color="auto" w:fill="auto"/>
            <w:tcMar>
              <w:top w:w="100" w:type="dxa"/>
              <w:left w:w="100" w:type="dxa"/>
              <w:bottom w:w="100" w:type="dxa"/>
              <w:right w:w="100" w:type="dxa"/>
            </w:tcMar>
          </w:tcPr>
          <w:p w14:paraId="38EE31B6" w14:textId="77777777" w:rsidR="008F0277" w:rsidRDefault="00FF3E4E">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Rachel</w:t>
            </w:r>
            <w:r>
              <w:rPr>
                <w:rFonts w:ascii="Times New Roman" w:eastAsia="Times New Roman" w:hAnsi="Times New Roman" w:cs="Times New Roman"/>
                <w:sz w:val="24"/>
                <w:szCs w:val="24"/>
              </w:rPr>
              <w:t xml:space="preserve"> </w:t>
            </w:r>
          </w:p>
        </w:tc>
        <w:tc>
          <w:tcPr>
            <w:tcW w:w="1395" w:type="dxa"/>
            <w:shd w:val="clear" w:color="auto" w:fill="auto"/>
            <w:tcMar>
              <w:top w:w="100" w:type="dxa"/>
              <w:left w:w="100" w:type="dxa"/>
              <w:bottom w:w="100" w:type="dxa"/>
              <w:right w:w="100" w:type="dxa"/>
            </w:tcMar>
          </w:tcPr>
          <w:p w14:paraId="38EE31B7"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w:t>
            </w:r>
          </w:p>
        </w:tc>
      </w:tr>
      <w:tr w:rsidR="008F0277" w14:paraId="38EE31BB" w14:textId="77777777">
        <w:tc>
          <w:tcPr>
            <w:tcW w:w="7965" w:type="dxa"/>
            <w:shd w:val="clear" w:color="auto" w:fill="auto"/>
            <w:tcMar>
              <w:top w:w="100" w:type="dxa"/>
              <w:left w:w="100" w:type="dxa"/>
              <w:bottom w:w="100" w:type="dxa"/>
              <w:right w:w="100" w:type="dxa"/>
            </w:tcMar>
          </w:tcPr>
          <w:p w14:paraId="38EE31B9"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Physiotherapist</w:t>
            </w:r>
          </w:p>
        </w:tc>
        <w:tc>
          <w:tcPr>
            <w:tcW w:w="1395" w:type="dxa"/>
            <w:shd w:val="clear" w:color="auto" w:fill="auto"/>
            <w:tcMar>
              <w:top w:w="100" w:type="dxa"/>
              <w:left w:w="100" w:type="dxa"/>
              <w:bottom w:w="100" w:type="dxa"/>
              <w:right w:w="100" w:type="dxa"/>
            </w:tcMar>
          </w:tcPr>
          <w:p w14:paraId="38EE31BA"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p>
        </w:tc>
      </w:tr>
      <w:tr w:rsidR="008F0277" w14:paraId="38EE31BF" w14:textId="77777777">
        <w:tc>
          <w:tcPr>
            <w:tcW w:w="7965" w:type="dxa"/>
            <w:shd w:val="clear" w:color="auto" w:fill="auto"/>
            <w:tcMar>
              <w:top w:w="100" w:type="dxa"/>
              <w:left w:w="100" w:type="dxa"/>
              <w:bottom w:w="100" w:type="dxa"/>
              <w:right w:w="100" w:type="dxa"/>
            </w:tcMar>
          </w:tcPr>
          <w:p w14:paraId="38EE31BC"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Rachel is a physiotherapist who works with Parkinson's patients.  She is focused on understanding and treating pain associated with the condition.  Rachel observes that patients often struggle to recall details from their previous visits due to memory limitations or an "OFF" period.</w:t>
            </w:r>
          </w:p>
          <w:p w14:paraId="38EE31BD" w14:textId="77777777" w:rsidR="008F0277" w:rsidRDefault="008F0277">
            <w:pPr>
              <w:widowControl w:val="0"/>
              <w:bidi/>
              <w:spacing w:line="240" w:lineRule="auto"/>
              <w:jc w:val="both"/>
              <w:rPr>
                <w:rFonts w:ascii="Times New Roman" w:eastAsia="Times New Roman" w:hAnsi="Times New Roman" w:cs="Times New Roman"/>
                <w:sz w:val="24"/>
                <w:szCs w:val="24"/>
              </w:rPr>
            </w:pPr>
          </w:p>
        </w:tc>
        <w:tc>
          <w:tcPr>
            <w:tcW w:w="1395" w:type="dxa"/>
            <w:shd w:val="clear" w:color="auto" w:fill="auto"/>
            <w:tcMar>
              <w:top w:w="100" w:type="dxa"/>
              <w:left w:w="100" w:type="dxa"/>
              <w:bottom w:w="100" w:type="dxa"/>
              <w:right w:w="100" w:type="dxa"/>
            </w:tcMar>
          </w:tcPr>
          <w:p w14:paraId="38EE31BE"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General description </w:t>
            </w:r>
          </w:p>
        </w:tc>
      </w:tr>
      <w:tr w:rsidR="008F0277" w14:paraId="38EE31C2" w14:textId="77777777">
        <w:tc>
          <w:tcPr>
            <w:tcW w:w="7965" w:type="dxa"/>
            <w:shd w:val="clear" w:color="auto" w:fill="auto"/>
            <w:tcMar>
              <w:top w:w="100" w:type="dxa"/>
              <w:left w:w="100" w:type="dxa"/>
              <w:bottom w:w="100" w:type="dxa"/>
              <w:right w:w="100" w:type="dxa"/>
            </w:tcMar>
          </w:tcPr>
          <w:p w14:paraId="38EE31C0"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Rachel, a physiotherapist, prioritizes reducing pain in Parkinson's patients. She also strives to improve their function and mobility for a more independent life.  To achieve these goals, Rachel seeks a data-driven approach to physiotherapy that overcomes memory limitations.</w:t>
            </w:r>
          </w:p>
        </w:tc>
        <w:tc>
          <w:tcPr>
            <w:tcW w:w="1395" w:type="dxa"/>
            <w:shd w:val="clear" w:color="auto" w:fill="auto"/>
            <w:tcMar>
              <w:top w:w="100" w:type="dxa"/>
              <w:left w:w="100" w:type="dxa"/>
              <w:bottom w:w="100" w:type="dxa"/>
              <w:right w:w="100" w:type="dxa"/>
            </w:tcMar>
          </w:tcPr>
          <w:p w14:paraId="38EE31C1"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Goals</w:t>
            </w:r>
          </w:p>
        </w:tc>
      </w:tr>
      <w:tr w:rsidR="008F0277" w14:paraId="38EE31C5" w14:textId="77777777">
        <w:tc>
          <w:tcPr>
            <w:tcW w:w="7965" w:type="dxa"/>
            <w:shd w:val="clear" w:color="auto" w:fill="auto"/>
            <w:tcMar>
              <w:top w:w="100" w:type="dxa"/>
              <w:left w:w="100" w:type="dxa"/>
              <w:bottom w:w="100" w:type="dxa"/>
              <w:right w:w="100" w:type="dxa"/>
            </w:tcMar>
          </w:tcPr>
          <w:p w14:paraId="38EE31C3"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Rachel needs the application to be a data hub. It should collect details on pain location, intensity, and triggers, even during "off" periods. Additionally, features for tracking movement range, functional abilities, food intake, and activity levels. Ultimately, Rachel needs the app to give her a comprehensive picture of each patient for data-driven treatment plans.</w:t>
            </w:r>
          </w:p>
        </w:tc>
        <w:tc>
          <w:tcPr>
            <w:tcW w:w="1395" w:type="dxa"/>
            <w:shd w:val="clear" w:color="auto" w:fill="auto"/>
            <w:tcMar>
              <w:top w:w="100" w:type="dxa"/>
              <w:left w:w="100" w:type="dxa"/>
              <w:bottom w:w="100" w:type="dxa"/>
              <w:right w:w="100" w:type="dxa"/>
            </w:tcMar>
          </w:tcPr>
          <w:p w14:paraId="38EE31C4"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Needs</w:t>
            </w:r>
          </w:p>
        </w:tc>
      </w:tr>
      <w:tr w:rsidR="008F0277" w14:paraId="38EE31C8" w14:textId="77777777">
        <w:tc>
          <w:tcPr>
            <w:tcW w:w="7965" w:type="dxa"/>
            <w:shd w:val="clear" w:color="auto" w:fill="auto"/>
            <w:tcMar>
              <w:top w:w="100" w:type="dxa"/>
              <w:left w:w="100" w:type="dxa"/>
              <w:bottom w:w="100" w:type="dxa"/>
              <w:right w:w="100" w:type="dxa"/>
            </w:tcMar>
          </w:tcPr>
          <w:p w14:paraId="38EE31C6" w14:textId="77777777"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Thursday at 3 pm, Rachel opens the CareHub app to prepare for her weekly session with Michael. She begins by reviewing the past week's data, focusing on Michael's daily physical activities and reported pain levels.  She pays close attention to any reported difficulties with specific movements or activities of daily living, such as getting in and out of a car or putting on shoes. She also reviews Michael's medication schedule and its correlation with his physical performance and pain levels throughout the week.  Using </w:t>
            </w:r>
            <w:proofErr w:type="spellStart"/>
            <w:r>
              <w:rPr>
                <w:rFonts w:ascii="Times New Roman" w:eastAsia="Times New Roman" w:hAnsi="Times New Roman" w:cs="Times New Roman"/>
                <w:sz w:val="24"/>
                <w:szCs w:val="24"/>
              </w:rPr>
              <w:t>CareHub's</w:t>
            </w:r>
            <w:proofErr w:type="spellEnd"/>
            <w:r>
              <w:rPr>
                <w:rFonts w:ascii="Times New Roman" w:eastAsia="Times New Roman" w:hAnsi="Times New Roman" w:cs="Times New Roman"/>
                <w:sz w:val="24"/>
                <w:szCs w:val="24"/>
              </w:rPr>
              <w:t xml:space="preserve"> analysis tools, she identifies patterns between Michael's physical activities, pain reports, and overall Parkinson's symptoms. After reviewing the data received from CareHub and Michael's personal feelings, Rachel focuses and performs targeted physical therapy exercises to improve movement and pain.</w:t>
            </w:r>
          </w:p>
        </w:tc>
        <w:tc>
          <w:tcPr>
            <w:tcW w:w="1395" w:type="dxa"/>
            <w:shd w:val="clear" w:color="auto" w:fill="auto"/>
            <w:tcMar>
              <w:top w:w="100" w:type="dxa"/>
              <w:left w:w="100" w:type="dxa"/>
              <w:bottom w:w="100" w:type="dxa"/>
              <w:right w:w="100" w:type="dxa"/>
            </w:tcMar>
          </w:tcPr>
          <w:p w14:paraId="38EE31C7"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Scenario</w:t>
            </w:r>
          </w:p>
        </w:tc>
      </w:tr>
    </w:tbl>
    <w:p w14:paraId="38EE31C9" w14:textId="77777777" w:rsidR="008F0277" w:rsidRDefault="008F0277">
      <w:pPr>
        <w:widowControl w:val="0"/>
        <w:spacing w:before="3" w:line="240" w:lineRule="auto"/>
        <w:jc w:val="both"/>
        <w:rPr>
          <w:rFonts w:ascii="Times New Roman" w:eastAsia="Times New Roman" w:hAnsi="Times New Roman" w:cs="Times New Roman"/>
          <w:sz w:val="30"/>
          <w:szCs w:val="30"/>
        </w:rPr>
      </w:pPr>
    </w:p>
    <w:p w14:paraId="38EE31CA" w14:textId="3AF277F5" w:rsidR="008F0277" w:rsidRDefault="00FF3E4E">
      <w:pPr>
        <w:pBdr>
          <w:top w:val="nil"/>
          <w:left w:val="nil"/>
          <w:bottom w:val="nil"/>
          <w:right w:val="nil"/>
          <w:between w:val="nil"/>
        </w:pBdr>
        <w:spacing w:line="228"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The concept of "persona" helped us define our end-users and gather their requirements. We defined an end-user for a Parkinson's patient parent and his </w:t>
      </w:r>
      <w:r w:rsidR="0039412E">
        <w:rPr>
          <w:rFonts w:ascii="Times New Roman" w:eastAsia="Times New Roman" w:hAnsi="Times New Roman" w:cs="Times New Roman"/>
          <w:color w:val="000000"/>
          <w:sz w:val="24"/>
          <w:szCs w:val="24"/>
        </w:rPr>
        <w:t>caregiver</w:t>
      </w:r>
      <w:r>
        <w:rPr>
          <w:rFonts w:ascii="Times New Roman" w:eastAsia="Times New Roman" w:hAnsi="Times New Roman" w:cs="Times New Roman"/>
          <w:color w:val="000000"/>
          <w:sz w:val="24"/>
          <w:szCs w:val="24"/>
        </w:rPr>
        <w:t xml:space="preserve">. The patient aims to manage his activity data to improve the quality of his daily life, while the companion simply hopes to help him do so. Hence, the application's main users and functionality are presented in the following Use Case diagram (see Figure </w:t>
      </w:r>
      <w:r>
        <w:rPr>
          <w:rFonts w:ascii="Times New Roman" w:eastAsia="Times New Roman" w:hAnsi="Times New Roman" w:cs="Times New Roman"/>
          <w:sz w:val="24"/>
          <w:szCs w:val="24"/>
        </w:rPr>
        <w:t>11</w:t>
      </w:r>
      <w:r>
        <w:rPr>
          <w:rFonts w:ascii="Times New Roman" w:eastAsia="Times New Roman" w:hAnsi="Times New Roman" w:cs="Times New Roman"/>
          <w:color w:val="000000"/>
          <w:sz w:val="24"/>
          <w:szCs w:val="24"/>
        </w:rPr>
        <w:t>).</w:t>
      </w:r>
    </w:p>
    <w:p w14:paraId="38EE31CB" w14:textId="77777777" w:rsidR="008F0277" w:rsidRDefault="008F0277">
      <w:pPr>
        <w:widowControl w:val="0"/>
        <w:spacing w:before="3" w:line="240" w:lineRule="auto"/>
        <w:jc w:val="both"/>
        <w:rPr>
          <w:rFonts w:ascii="Times New Roman" w:eastAsia="Times New Roman" w:hAnsi="Times New Roman" w:cs="Times New Roman"/>
          <w:sz w:val="24"/>
          <w:szCs w:val="24"/>
        </w:rPr>
      </w:pPr>
    </w:p>
    <w:p w14:paraId="38EE31CC" w14:textId="77777777"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6"/>
          <w:szCs w:val="26"/>
        </w:rPr>
        <w:t>The main requirements for our system:</w:t>
      </w:r>
    </w:p>
    <w:p w14:paraId="38EE31CD" w14:textId="77777777" w:rsidR="008F0277" w:rsidRDefault="00FF3E4E">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 Requirements:</w:t>
      </w:r>
    </w:p>
    <w:p w14:paraId="38EE31CE" w14:textId="77777777" w:rsidR="008F0277" w:rsidRDefault="00FF3E4E">
      <w:pPr>
        <w:widowControl w:val="0"/>
        <w:numPr>
          <w:ilvl w:val="0"/>
          <w:numId w:val="60"/>
        </w:numPr>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PD patients to enter nutrition intake data.</w:t>
      </w:r>
    </w:p>
    <w:p w14:paraId="38EE31CF" w14:textId="77777777" w:rsidR="008F0277" w:rsidRDefault="00FF3E4E">
      <w:pPr>
        <w:widowControl w:val="0"/>
        <w:numPr>
          <w:ilvl w:val="0"/>
          <w:numId w:val="6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PD patients to log physical activities.</w:t>
      </w:r>
    </w:p>
    <w:p w14:paraId="38EE31D0" w14:textId="77777777" w:rsidR="008F0277" w:rsidRDefault="00FF3E4E">
      <w:pPr>
        <w:widowControl w:val="0"/>
        <w:numPr>
          <w:ilvl w:val="0"/>
          <w:numId w:val="6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PD patients to record food intake.</w:t>
      </w:r>
    </w:p>
    <w:p w14:paraId="38EE31D1" w14:textId="77777777" w:rsidR="008F0277" w:rsidRDefault="00FF3E4E">
      <w:pPr>
        <w:widowControl w:val="0"/>
        <w:numPr>
          <w:ilvl w:val="0"/>
          <w:numId w:val="6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PD patients to capture and upload food pictures.</w:t>
      </w:r>
    </w:p>
    <w:p w14:paraId="38EE31D2" w14:textId="77777777" w:rsidR="008F0277" w:rsidRDefault="00FF3E4E">
      <w:pPr>
        <w:widowControl w:val="0"/>
        <w:numPr>
          <w:ilvl w:val="0"/>
          <w:numId w:val="6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PD patients to log their symptoms.</w:t>
      </w:r>
    </w:p>
    <w:p w14:paraId="38EE31D3" w14:textId="77777777" w:rsidR="008F0277" w:rsidRDefault="00FF3E4E">
      <w:pPr>
        <w:widowControl w:val="0"/>
        <w:numPr>
          <w:ilvl w:val="0"/>
          <w:numId w:val="6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PD patients to rate their overall feeling.</w:t>
      </w:r>
    </w:p>
    <w:p w14:paraId="38EE31D4" w14:textId="77777777" w:rsidR="008F0277" w:rsidRDefault="00FF3E4E">
      <w:pPr>
        <w:widowControl w:val="0"/>
        <w:numPr>
          <w:ilvl w:val="0"/>
          <w:numId w:val="6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new users to sign up and create an account.</w:t>
      </w:r>
    </w:p>
    <w:p w14:paraId="38EE31D5" w14:textId="77777777" w:rsidR="008F0277" w:rsidRDefault="00FF3E4E">
      <w:pPr>
        <w:widowControl w:val="0"/>
        <w:numPr>
          <w:ilvl w:val="0"/>
          <w:numId w:val="6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registered users to login.</w:t>
      </w:r>
    </w:p>
    <w:p w14:paraId="38EE31D6" w14:textId="77777777" w:rsidR="008F0277" w:rsidRDefault="00FF3E4E">
      <w:pPr>
        <w:widowControl w:val="0"/>
        <w:numPr>
          <w:ilvl w:val="0"/>
          <w:numId w:val="6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users to set their roles (PD Patient or Caregiver).</w:t>
      </w:r>
    </w:p>
    <w:p w14:paraId="38EE31D7" w14:textId="77777777" w:rsidR="008F0277" w:rsidRDefault="00FF3E4E">
      <w:pPr>
        <w:widowControl w:val="0"/>
        <w:numPr>
          <w:ilvl w:val="0"/>
          <w:numId w:val="6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displaying requested data in graphical format.</w:t>
      </w:r>
    </w:p>
    <w:p w14:paraId="38EE31D8" w14:textId="77777777" w:rsidR="008F0277" w:rsidRDefault="00FF3E4E">
      <w:pPr>
        <w:widowControl w:val="0"/>
        <w:numPr>
          <w:ilvl w:val="0"/>
          <w:numId w:val="6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users to view patient data.</w:t>
      </w:r>
    </w:p>
    <w:p w14:paraId="38EE31D9" w14:textId="77777777" w:rsidR="008F0277" w:rsidRDefault="00FF3E4E">
      <w:pPr>
        <w:widowControl w:val="0"/>
        <w:numPr>
          <w:ilvl w:val="0"/>
          <w:numId w:val="60"/>
        </w:num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users to edit or correct previously entered data.</w:t>
      </w:r>
    </w:p>
    <w:p w14:paraId="38EE31DA" w14:textId="77777777" w:rsidR="008F0277" w:rsidRDefault="00FF3E4E">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Requirements:</w:t>
      </w:r>
    </w:p>
    <w:p w14:paraId="38EE31DB" w14:textId="77777777" w:rsidR="008F0277" w:rsidRDefault="00FF3E4E">
      <w:pPr>
        <w:widowControl w:val="0"/>
        <w:numPr>
          <w:ilvl w:val="0"/>
          <w:numId w:val="48"/>
        </w:numPr>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be designed with an intuitive interface suitable for users with motor disabilities.</w:t>
      </w:r>
    </w:p>
    <w:p w14:paraId="38EE31DC" w14:textId="77777777" w:rsidR="008F0277" w:rsidRDefault="00FF3E4E">
      <w:pPr>
        <w:widowControl w:val="0"/>
        <w:numPr>
          <w:ilvl w:val="0"/>
          <w:numId w:val="4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minimize required scrolling across screens.</w:t>
      </w:r>
    </w:p>
    <w:p w14:paraId="38EE31DD" w14:textId="77777777" w:rsidR="008F0277" w:rsidRDefault="00FF3E4E">
      <w:pPr>
        <w:widowControl w:val="0"/>
        <w:numPr>
          <w:ilvl w:val="0"/>
          <w:numId w:val="4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be usable by individuals of various age groups and technical proficiencies.</w:t>
      </w:r>
    </w:p>
    <w:p w14:paraId="38EE31DE" w14:textId="77777777" w:rsidR="008F0277" w:rsidRDefault="00FF3E4E">
      <w:pPr>
        <w:widowControl w:val="0"/>
        <w:numPr>
          <w:ilvl w:val="0"/>
          <w:numId w:val="4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employ a user-centric approach, integrating seamlessly into the user's daily routine.</w:t>
      </w:r>
    </w:p>
    <w:p w14:paraId="38EE31DF" w14:textId="77777777" w:rsidR="008F0277" w:rsidRDefault="00FF3E4E">
      <w:pPr>
        <w:widowControl w:val="0"/>
        <w:numPr>
          <w:ilvl w:val="0"/>
          <w:numId w:val="4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require minimal effort to operate.</w:t>
      </w:r>
    </w:p>
    <w:p w14:paraId="38EE31E0" w14:textId="77777777" w:rsidR="008F0277" w:rsidRDefault="00FF3E4E">
      <w:pPr>
        <w:widowControl w:val="0"/>
        <w:numPr>
          <w:ilvl w:val="0"/>
          <w:numId w:val="4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present data in a way that helps PD patients better organize their day and increase "ON" states.</w:t>
      </w:r>
    </w:p>
    <w:p w14:paraId="38EE31E1" w14:textId="77777777" w:rsidR="008F0277" w:rsidRDefault="00FF3E4E">
      <w:pPr>
        <w:widowControl w:val="0"/>
        <w:numPr>
          <w:ilvl w:val="0"/>
          <w:numId w:val="4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be available for use most of the time, excluding scheduled maintenance.</w:t>
      </w:r>
    </w:p>
    <w:p w14:paraId="38EE31E2" w14:textId="09FFC9DC" w:rsidR="008F0277" w:rsidRDefault="00FF3E4E">
      <w:pPr>
        <w:widowControl w:val="0"/>
        <w:numPr>
          <w:ilvl w:val="0"/>
          <w:numId w:val="4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w:t>
      </w:r>
      <w:r w:rsidR="00317AA9">
        <w:rPr>
          <w:rFonts w:ascii="Times New Roman" w:eastAsia="Times New Roman" w:hAnsi="Times New Roman" w:cs="Times New Roman"/>
          <w:sz w:val="24"/>
          <w:szCs w:val="24"/>
        </w:rPr>
        <w:t>adjust to relevant healthcare data protection regulations to protect user data</w:t>
      </w:r>
      <w:r>
        <w:rPr>
          <w:rFonts w:ascii="Times New Roman" w:eastAsia="Times New Roman" w:hAnsi="Times New Roman" w:cs="Times New Roman"/>
          <w:sz w:val="24"/>
          <w:szCs w:val="24"/>
        </w:rPr>
        <w:t>.</w:t>
      </w:r>
    </w:p>
    <w:p w14:paraId="38EE31E3" w14:textId="77777777" w:rsidR="008F0277" w:rsidRDefault="00FF3E4E">
      <w:pPr>
        <w:widowControl w:val="0"/>
        <w:numPr>
          <w:ilvl w:val="0"/>
          <w:numId w:val="4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be designed for easy maintenance and cost-effective operations.</w:t>
      </w:r>
    </w:p>
    <w:p w14:paraId="38EE31E4" w14:textId="366FD2D1" w:rsidR="008F0277" w:rsidRDefault="00FF3E4E">
      <w:pPr>
        <w:widowControl w:val="0"/>
        <w:numPr>
          <w:ilvl w:val="0"/>
          <w:numId w:val="4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be designed to allow </w:t>
      </w:r>
      <w:r w:rsidR="00E467D5">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future addition of new data entry methods (photo logging).</w:t>
      </w:r>
    </w:p>
    <w:p w14:paraId="38EE31E5" w14:textId="77777777" w:rsidR="008F0277" w:rsidRDefault="00FF3E4E">
      <w:pPr>
        <w:widowControl w:val="0"/>
        <w:numPr>
          <w:ilvl w:val="0"/>
          <w:numId w:val="4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be easy to maintain and cost-effective.</w:t>
      </w:r>
    </w:p>
    <w:p w14:paraId="320FA602" w14:textId="77777777" w:rsidR="00E467D5" w:rsidRDefault="00E467D5">
      <w:pPr>
        <w:widowControl w:val="0"/>
        <w:spacing w:line="240" w:lineRule="auto"/>
        <w:jc w:val="both"/>
        <w:rPr>
          <w:rFonts w:ascii="Times New Roman" w:eastAsia="Times New Roman" w:hAnsi="Times New Roman" w:cs="Times New Roman"/>
          <w:sz w:val="24"/>
          <w:szCs w:val="24"/>
        </w:rPr>
      </w:pPr>
    </w:p>
    <w:p w14:paraId="38EE31EC" w14:textId="2703BC28" w:rsidR="008F0277" w:rsidRDefault="00FF3E4E">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defining the system's requirements, we revisited our clients to ensure our design met their needs. Following an analysis of existing market solutions (see Chapter 3), we planned the system's functionality and identified the need to build two modules: Input and Output. During this phase, </w:t>
      </w:r>
      <w:r>
        <w:rPr>
          <w:rFonts w:ascii="Times New Roman" w:eastAsia="Times New Roman" w:hAnsi="Times New Roman" w:cs="Times New Roman"/>
          <w:sz w:val="24"/>
          <w:szCs w:val="24"/>
        </w:rPr>
        <w:lastRenderedPageBreak/>
        <w:t xml:space="preserve">we also created our Use-Case diagram (see Chapter 5). With </w:t>
      </w:r>
      <w:r w:rsidR="00F34354">
        <w:rPr>
          <w:rFonts w:ascii="Times New Roman" w:eastAsia="Times New Roman" w:hAnsi="Times New Roman" w:cs="Times New Roman"/>
          <w:sz w:val="24"/>
          <w:szCs w:val="24"/>
        </w:rPr>
        <w:t>most of the system information gathered, we designed</w:t>
      </w:r>
      <w:r>
        <w:rPr>
          <w:rFonts w:ascii="Times New Roman" w:eastAsia="Times New Roman" w:hAnsi="Times New Roman" w:cs="Times New Roman"/>
          <w:sz w:val="24"/>
          <w:szCs w:val="24"/>
        </w:rPr>
        <w:t xml:space="preserve"> the prototype and prepared testing plans.</w:t>
      </w:r>
    </w:p>
    <w:p w14:paraId="38EE31ED" w14:textId="77777777" w:rsidR="008F0277" w:rsidRDefault="00FF3E4E">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Throughout the semester, as we advanced in our project, we encountered several challenges in developing a cross-platform application, including:</w:t>
      </w:r>
    </w:p>
    <w:p w14:paraId="38EE31EE" w14:textId="77777777" w:rsidR="008F0277" w:rsidRDefault="00FF3E4E">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Learning new software environments and programming languages:</w:t>
      </w:r>
    </w:p>
    <w:p w14:paraId="38EE31EF" w14:textId="77777777" w:rsidR="008F0277" w:rsidRDefault="00FF3E4E">
      <w:pPr>
        <w:widowControl w:val="0"/>
        <w:numPr>
          <w:ilvl w:val="0"/>
          <w:numId w:val="15"/>
        </w:numPr>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Web development: Frontend with React and backend with </w:t>
      </w:r>
      <w:proofErr w:type="spellStart"/>
      <w:r>
        <w:rPr>
          <w:rFonts w:ascii="Times New Roman" w:eastAsia="Times New Roman" w:hAnsi="Times New Roman" w:cs="Times New Roman"/>
          <w:sz w:val="24"/>
          <w:szCs w:val="24"/>
        </w:rPr>
        <w:t>ExpressJS</w:t>
      </w:r>
      <w:proofErr w:type="spellEnd"/>
      <w:r>
        <w:rPr>
          <w:rFonts w:ascii="Times New Roman" w:eastAsia="Times New Roman" w:hAnsi="Times New Roman" w:cs="Times New Roman"/>
          <w:sz w:val="24"/>
          <w:szCs w:val="24"/>
        </w:rPr>
        <w:t>, both popular JavaScript libraries.</w:t>
      </w:r>
    </w:p>
    <w:p w14:paraId="38EE31F0" w14:textId="77777777" w:rsidR="008F0277" w:rsidRDefault="00FF3E4E">
      <w:pPr>
        <w:widowControl w:val="0"/>
        <w:numPr>
          <w:ilvl w:val="0"/>
          <w:numId w:val="1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MERN stack: Utilizing MongoDB, </w:t>
      </w:r>
      <w:proofErr w:type="spellStart"/>
      <w:r>
        <w:rPr>
          <w:rFonts w:ascii="Times New Roman" w:eastAsia="Times New Roman" w:hAnsi="Times New Roman" w:cs="Times New Roman"/>
          <w:sz w:val="24"/>
          <w:szCs w:val="24"/>
        </w:rPr>
        <w:t>ExpressJS</w:t>
      </w:r>
      <w:proofErr w:type="spellEnd"/>
      <w:r>
        <w:rPr>
          <w:rFonts w:ascii="Times New Roman" w:eastAsia="Times New Roman" w:hAnsi="Times New Roman" w:cs="Times New Roman"/>
          <w:sz w:val="24"/>
          <w:szCs w:val="24"/>
        </w:rPr>
        <w:t>, React, and Node.js (see Figure 10).</w:t>
      </w:r>
    </w:p>
    <w:p w14:paraId="38EE31F1" w14:textId="77777777" w:rsidR="008F0277" w:rsidRDefault="00FF3E4E">
      <w:pPr>
        <w:widowControl w:val="0"/>
        <w:numPr>
          <w:ilvl w:val="0"/>
          <w:numId w:val="1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Google Sign-In services: Implementing secure user sign-up.</w:t>
      </w:r>
    </w:p>
    <w:p w14:paraId="38EE31F2" w14:textId="77777777" w:rsidR="008F0277" w:rsidRDefault="00FF3E4E">
      <w:pPr>
        <w:widowControl w:val="0"/>
        <w:numPr>
          <w:ilvl w:val="0"/>
          <w:numId w:val="1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NoSQL database: Integration and management.</w:t>
      </w:r>
    </w:p>
    <w:p w14:paraId="38EE31F3" w14:textId="77777777" w:rsidR="008F0277" w:rsidRDefault="00FF3E4E">
      <w:pPr>
        <w:widowControl w:val="0"/>
        <w:numPr>
          <w:ilvl w:val="0"/>
          <w:numId w:val="15"/>
        </w:num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Understanding the needs of people with motor disabilities: Researching theory to better tailor the application to their requirements.</w:t>
      </w:r>
    </w:p>
    <w:p w14:paraId="38EE31F4" w14:textId="77777777" w:rsidR="008F0277" w:rsidRDefault="00FF3E4E">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upcoming phases of development, we will address these challenges and begin coding our software according to the established plans and models, progressing step by step.</w:t>
      </w:r>
    </w:p>
    <w:p w14:paraId="38EE31F6" w14:textId="77777777"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EE3540" wp14:editId="38EE3541">
            <wp:extent cx="5119688" cy="2877555"/>
            <wp:effectExtent l="0" t="0" r="0" b="0"/>
            <wp:docPr id="12950962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5119688" cy="2877555"/>
                    </a:xfrm>
                    <a:prstGeom prst="rect">
                      <a:avLst/>
                    </a:prstGeom>
                    <a:ln/>
                  </pic:spPr>
                </pic:pic>
              </a:graphicData>
            </a:graphic>
          </wp:inline>
        </w:drawing>
      </w:r>
    </w:p>
    <w:p w14:paraId="519AD904" w14:textId="3CB615D0" w:rsidR="00771DD6" w:rsidRDefault="00771DD6" w:rsidP="00771DD6">
      <w:pPr>
        <w:widowControl w:val="0"/>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10:</w:t>
      </w:r>
      <w:r>
        <w:rPr>
          <w:rFonts w:ascii="Times New Roman" w:eastAsia="Times New Roman" w:hAnsi="Times New Roman" w:cs="Times New Roman"/>
          <w:sz w:val="24"/>
          <w:szCs w:val="24"/>
        </w:rPr>
        <w:t xml:space="preserve"> Application Architecture.</w:t>
      </w:r>
    </w:p>
    <w:p w14:paraId="435E70F9" w14:textId="77777777" w:rsidR="00771DD6" w:rsidRDefault="00771DD6" w:rsidP="00771DD6">
      <w:pPr>
        <w:widowControl w:val="0"/>
        <w:spacing w:before="240" w:after="240" w:line="240" w:lineRule="auto"/>
        <w:jc w:val="center"/>
        <w:rPr>
          <w:rFonts w:ascii="Times New Roman" w:eastAsia="Times New Roman" w:hAnsi="Times New Roman" w:cs="Times New Roman"/>
          <w:sz w:val="24"/>
          <w:szCs w:val="24"/>
        </w:rPr>
      </w:pPr>
    </w:p>
    <w:p w14:paraId="38EE31F7" w14:textId="77777777" w:rsidR="008F0277" w:rsidRDefault="00FF3E4E">
      <w:pPr>
        <w:widowControl w:val="0"/>
        <w:spacing w:before="3" w:line="240"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5.2 Product</w:t>
      </w:r>
    </w:p>
    <w:p w14:paraId="72338E6D" w14:textId="77777777" w:rsidR="00F040A4" w:rsidRDefault="00FF3E4E" w:rsidP="00F040A4">
      <w:pPr>
        <w:widowControl w:val="0"/>
        <w:spacing w:before="3" w:line="240" w:lineRule="auto"/>
        <w:jc w:val="both"/>
      </w:pPr>
      <w:r>
        <w:rPr>
          <w:rFonts w:ascii="Times New Roman" w:eastAsia="Times New Roman" w:hAnsi="Times New Roman" w:cs="Times New Roman"/>
          <w:sz w:val="24"/>
          <w:szCs w:val="24"/>
        </w:rPr>
        <w:t>Our system is a web application solution that will help PD patients efficiently manage their day and maintain "ON" states as long as possible. In the following sections, we will describe the core components of our product.</w:t>
      </w:r>
    </w:p>
    <w:p w14:paraId="7AE49340" w14:textId="77777777" w:rsidR="00F040A4" w:rsidRDefault="00F040A4" w:rsidP="00F040A4">
      <w:pPr>
        <w:widowControl w:val="0"/>
        <w:spacing w:before="3" w:line="240" w:lineRule="auto"/>
        <w:jc w:val="both"/>
      </w:pPr>
    </w:p>
    <w:p w14:paraId="6830ED03" w14:textId="77777777" w:rsidR="00491BC8" w:rsidRDefault="00491BC8">
      <w:pPr>
        <w:rPr>
          <w:rFonts w:ascii="Times New Roman" w:eastAsia="Times New Roman" w:hAnsi="Times New Roman" w:cs="Times New Roman"/>
          <w:sz w:val="36"/>
          <w:szCs w:val="36"/>
        </w:rPr>
      </w:pPr>
      <w:r>
        <w:rPr>
          <w:rFonts w:ascii="Times New Roman" w:eastAsia="Times New Roman" w:hAnsi="Times New Roman" w:cs="Times New Roman"/>
          <w:sz w:val="36"/>
          <w:szCs w:val="36"/>
        </w:rPr>
        <w:br w:type="page"/>
      </w:r>
    </w:p>
    <w:p w14:paraId="38EE31F9" w14:textId="02F0BA8A" w:rsidR="008F0277" w:rsidRDefault="00FF3E4E" w:rsidP="00F040A4">
      <w:pPr>
        <w:widowControl w:val="0"/>
        <w:spacing w:before="3" w:line="240"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6. Diagrams</w:t>
      </w:r>
    </w:p>
    <w:p w14:paraId="38EE31FA" w14:textId="77777777" w:rsidR="008F0277" w:rsidRDefault="00FF3E4E">
      <w:pPr>
        <w:widowControl w:val="0"/>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36"/>
          <w:szCs w:val="36"/>
        </w:rPr>
        <w:t>6.1 Use Case</w:t>
      </w:r>
    </w:p>
    <w:p w14:paraId="5B462CDF" w14:textId="77777777" w:rsidR="00771DD6" w:rsidRDefault="00771DD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38EE31FC" w14:textId="77322F1C" w:rsidR="008F0277" w:rsidRDefault="00FF3E4E">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EE3542" wp14:editId="38EE3543">
            <wp:extent cx="4224338" cy="5806178"/>
            <wp:effectExtent l="0" t="0" r="0" b="0"/>
            <wp:docPr id="12950962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4224338" cy="5806178"/>
                    </a:xfrm>
                    <a:prstGeom prst="rect">
                      <a:avLst/>
                    </a:prstGeom>
                    <a:ln/>
                  </pic:spPr>
                </pic:pic>
              </a:graphicData>
            </a:graphic>
          </wp:inline>
        </w:drawing>
      </w:r>
    </w:p>
    <w:p w14:paraId="118F0ABF" w14:textId="2E344FD6" w:rsidR="00491BC8" w:rsidRDefault="00771DD6" w:rsidP="00771DD6">
      <w:pPr>
        <w:widowControl w:val="0"/>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11:</w:t>
      </w:r>
      <w:r>
        <w:rPr>
          <w:rFonts w:ascii="Times New Roman" w:eastAsia="Times New Roman" w:hAnsi="Times New Roman" w:cs="Times New Roman"/>
          <w:sz w:val="24"/>
          <w:szCs w:val="24"/>
        </w:rPr>
        <w:t xml:space="preserve"> Use Case.</w:t>
      </w:r>
    </w:p>
    <w:p w14:paraId="7C65242B" w14:textId="77777777" w:rsidR="00771DD6" w:rsidRDefault="00771DD6" w:rsidP="00771DD6">
      <w:pPr>
        <w:widowControl w:val="0"/>
        <w:spacing w:before="240" w:after="240" w:line="240" w:lineRule="auto"/>
        <w:jc w:val="center"/>
        <w:rPr>
          <w:rFonts w:ascii="Times New Roman" w:eastAsia="Times New Roman" w:hAnsi="Times New Roman" w:cs="Times New Roman"/>
          <w:sz w:val="24"/>
          <w:szCs w:val="24"/>
        </w:rPr>
      </w:pPr>
    </w:p>
    <w:sdt>
      <w:sdtPr>
        <w:tag w:val="goog_rdk_1"/>
        <w:id w:val="804744355"/>
        <w:lock w:val="contentLocked"/>
      </w:sdtPr>
      <w:sdtContent>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7140"/>
          </w:tblGrid>
          <w:tr w:rsidR="008F0277" w14:paraId="38EE3200" w14:textId="77777777">
            <w:tc>
              <w:tcPr>
                <w:tcW w:w="2220" w:type="dxa"/>
                <w:shd w:val="clear" w:color="auto" w:fill="auto"/>
                <w:tcMar>
                  <w:top w:w="100" w:type="dxa"/>
                  <w:left w:w="100" w:type="dxa"/>
                  <w:bottom w:w="100" w:type="dxa"/>
                  <w:right w:w="100" w:type="dxa"/>
                </w:tcMar>
              </w:tcPr>
              <w:p w14:paraId="38EE31FE"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140" w:type="dxa"/>
                <w:shd w:val="clear" w:color="auto" w:fill="auto"/>
                <w:tcMar>
                  <w:top w:w="100" w:type="dxa"/>
                  <w:left w:w="100" w:type="dxa"/>
                  <w:bottom w:w="100" w:type="dxa"/>
                  <w:right w:w="100" w:type="dxa"/>
                </w:tcMar>
              </w:tcPr>
              <w:p w14:paraId="38EE31FF"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 Nutrition Intake</w:t>
                </w:r>
              </w:p>
            </w:tc>
          </w:tr>
          <w:tr w:rsidR="008F0277" w14:paraId="38EE3203" w14:textId="77777777">
            <w:tc>
              <w:tcPr>
                <w:tcW w:w="2220" w:type="dxa"/>
                <w:shd w:val="clear" w:color="auto" w:fill="auto"/>
                <w:tcMar>
                  <w:top w:w="100" w:type="dxa"/>
                  <w:left w:w="100" w:type="dxa"/>
                  <w:bottom w:w="100" w:type="dxa"/>
                  <w:right w:w="100" w:type="dxa"/>
                </w:tcMar>
              </w:tcPr>
              <w:p w14:paraId="38EE3201"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7140" w:type="dxa"/>
                <w:shd w:val="clear" w:color="auto" w:fill="auto"/>
                <w:tcMar>
                  <w:top w:w="100" w:type="dxa"/>
                  <w:left w:w="100" w:type="dxa"/>
                  <w:bottom w:w="100" w:type="dxa"/>
                  <w:right w:w="100" w:type="dxa"/>
                </w:tcMar>
              </w:tcPr>
              <w:p w14:paraId="38EE3202"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enters information about their nutritional intake</w:t>
                </w:r>
              </w:p>
            </w:tc>
          </w:tr>
          <w:tr w:rsidR="008F0277" w14:paraId="38EE3206" w14:textId="77777777">
            <w:tc>
              <w:tcPr>
                <w:tcW w:w="2220" w:type="dxa"/>
                <w:shd w:val="clear" w:color="auto" w:fill="auto"/>
                <w:tcMar>
                  <w:top w:w="100" w:type="dxa"/>
                  <w:left w:w="100" w:type="dxa"/>
                  <w:bottom w:w="100" w:type="dxa"/>
                  <w:right w:w="100" w:type="dxa"/>
                </w:tcMar>
              </w:tcPr>
              <w:p w14:paraId="38EE3204"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Actors</w:t>
                </w:r>
              </w:p>
            </w:tc>
            <w:tc>
              <w:tcPr>
                <w:tcW w:w="7140" w:type="dxa"/>
                <w:shd w:val="clear" w:color="auto" w:fill="auto"/>
                <w:tcMar>
                  <w:top w:w="100" w:type="dxa"/>
                  <w:left w:w="100" w:type="dxa"/>
                  <w:bottom w:w="100" w:type="dxa"/>
                  <w:right w:w="100" w:type="dxa"/>
                </w:tcMar>
              </w:tcPr>
              <w:p w14:paraId="38EE3205"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PD Patient</w:t>
                </w:r>
              </w:p>
            </w:tc>
          </w:tr>
          <w:tr w:rsidR="008F0277" w14:paraId="38EE3209" w14:textId="77777777">
            <w:tc>
              <w:tcPr>
                <w:tcW w:w="2220" w:type="dxa"/>
                <w:shd w:val="clear" w:color="auto" w:fill="auto"/>
                <w:tcMar>
                  <w:top w:w="100" w:type="dxa"/>
                  <w:left w:w="100" w:type="dxa"/>
                  <w:bottom w:w="100" w:type="dxa"/>
                  <w:right w:w="100" w:type="dxa"/>
                </w:tcMar>
              </w:tcPr>
              <w:p w14:paraId="38EE3207"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Triggers</w:t>
                </w:r>
              </w:p>
            </w:tc>
            <w:tc>
              <w:tcPr>
                <w:tcW w:w="7140" w:type="dxa"/>
                <w:shd w:val="clear" w:color="auto" w:fill="auto"/>
                <w:tcMar>
                  <w:top w:w="100" w:type="dxa"/>
                  <w:left w:w="100" w:type="dxa"/>
                  <w:bottom w:w="100" w:type="dxa"/>
                  <w:right w:w="100" w:type="dxa"/>
                </w:tcMar>
              </w:tcPr>
              <w:p w14:paraId="38EE3208"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"Enter Nutrition Intake" option</w:t>
                </w:r>
              </w:p>
            </w:tc>
          </w:tr>
          <w:tr w:rsidR="008F0277" w14:paraId="38EE320C" w14:textId="77777777">
            <w:tc>
              <w:tcPr>
                <w:tcW w:w="2220" w:type="dxa"/>
                <w:shd w:val="clear" w:color="auto" w:fill="auto"/>
                <w:tcMar>
                  <w:top w:w="100" w:type="dxa"/>
                  <w:left w:w="100" w:type="dxa"/>
                  <w:bottom w:w="100" w:type="dxa"/>
                  <w:right w:w="100" w:type="dxa"/>
                </w:tcMar>
              </w:tcPr>
              <w:p w14:paraId="38EE320A"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 Conditions</w:t>
                </w:r>
              </w:p>
            </w:tc>
            <w:tc>
              <w:tcPr>
                <w:tcW w:w="7140" w:type="dxa"/>
                <w:shd w:val="clear" w:color="auto" w:fill="auto"/>
                <w:tcMar>
                  <w:top w:w="100" w:type="dxa"/>
                  <w:left w:w="100" w:type="dxa"/>
                  <w:bottom w:w="100" w:type="dxa"/>
                  <w:right w:w="100" w:type="dxa"/>
                </w:tcMar>
              </w:tcPr>
              <w:p w14:paraId="38EE320B"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is logged in</w:t>
                </w:r>
              </w:p>
            </w:tc>
          </w:tr>
          <w:tr w:rsidR="008F0277" w14:paraId="38EE3212" w14:textId="77777777">
            <w:trPr>
              <w:trHeight w:val="992"/>
            </w:trPr>
            <w:tc>
              <w:tcPr>
                <w:tcW w:w="2220" w:type="dxa"/>
                <w:shd w:val="clear" w:color="auto" w:fill="auto"/>
                <w:tcMar>
                  <w:top w:w="100" w:type="dxa"/>
                  <w:left w:w="100" w:type="dxa"/>
                  <w:bottom w:w="100" w:type="dxa"/>
                  <w:right w:w="100" w:type="dxa"/>
                </w:tcMar>
              </w:tcPr>
              <w:p w14:paraId="38EE320D"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 Scenario</w:t>
                </w:r>
              </w:p>
            </w:tc>
            <w:tc>
              <w:tcPr>
                <w:tcW w:w="7140" w:type="dxa"/>
                <w:shd w:val="clear" w:color="auto" w:fill="auto"/>
                <w:tcMar>
                  <w:top w:w="100" w:type="dxa"/>
                  <w:left w:w="100" w:type="dxa"/>
                  <w:bottom w:w="100" w:type="dxa"/>
                  <w:right w:w="100" w:type="dxa"/>
                </w:tcMar>
              </w:tcPr>
              <w:p w14:paraId="38EE320E" w14:textId="77777777" w:rsidR="008F0277" w:rsidRDefault="00FF3E4E">
                <w:pPr>
                  <w:widowControl w:val="0"/>
                  <w:numPr>
                    <w:ilvl w:val="0"/>
                    <w:numId w:val="7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"Enter Nutrition Intake"</w:t>
                </w:r>
              </w:p>
              <w:p w14:paraId="38EE320F" w14:textId="77777777" w:rsidR="008F0277" w:rsidRDefault="00FF3E4E">
                <w:pPr>
                  <w:widowControl w:val="0"/>
                  <w:numPr>
                    <w:ilvl w:val="0"/>
                    <w:numId w:val="7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displays nutrition entry form</w:t>
                </w:r>
              </w:p>
              <w:p w14:paraId="38EE3210" w14:textId="77777777" w:rsidR="008F0277" w:rsidRDefault="00FF3E4E">
                <w:pPr>
                  <w:widowControl w:val="0"/>
                  <w:numPr>
                    <w:ilvl w:val="0"/>
                    <w:numId w:val="7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inputs nutrition details</w:t>
                </w:r>
              </w:p>
              <w:p w14:paraId="38EE3211" w14:textId="77777777" w:rsidR="008F0277" w:rsidRDefault="00FF3E4E">
                <w:pPr>
                  <w:widowControl w:val="0"/>
                  <w:numPr>
                    <w:ilvl w:val="0"/>
                    <w:numId w:val="7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saves the entered data</w:t>
                </w:r>
              </w:p>
            </w:tc>
          </w:tr>
          <w:tr w:rsidR="008F0277" w14:paraId="38EE3216" w14:textId="77777777">
            <w:tc>
              <w:tcPr>
                <w:tcW w:w="2220" w:type="dxa"/>
                <w:shd w:val="clear" w:color="auto" w:fill="auto"/>
                <w:tcMar>
                  <w:top w:w="100" w:type="dxa"/>
                  <w:left w:w="100" w:type="dxa"/>
                  <w:bottom w:w="100" w:type="dxa"/>
                  <w:right w:w="100" w:type="dxa"/>
                </w:tcMar>
              </w:tcPr>
              <w:p w14:paraId="38EE3213"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w:t>
                </w:r>
              </w:p>
            </w:tc>
            <w:tc>
              <w:tcPr>
                <w:tcW w:w="7140" w:type="dxa"/>
                <w:shd w:val="clear" w:color="auto" w:fill="auto"/>
                <w:tcMar>
                  <w:top w:w="100" w:type="dxa"/>
                  <w:left w:w="100" w:type="dxa"/>
                  <w:bottom w:w="100" w:type="dxa"/>
                  <w:right w:w="100" w:type="dxa"/>
                </w:tcMar>
              </w:tcPr>
              <w:p w14:paraId="38EE3214" w14:textId="77777777" w:rsidR="008F0277" w:rsidRDefault="00FF3E4E">
                <w:pPr>
                  <w:widowControl w:val="0"/>
                  <w:numPr>
                    <w:ilvl w:val="0"/>
                    <w:numId w:val="3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 leaves some fields empty</w:t>
                </w:r>
              </w:p>
              <w:p w14:paraId="38EE3215" w14:textId="77777777" w:rsidR="008F0277" w:rsidRDefault="00FF3E4E">
                <w:pPr>
                  <w:widowControl w:val="0"/>
                  <w:numPr>
                    <w:ilvl w:val="0"/>
                    <w:numId w:val="3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prompts to fill required fields</w:t>
                </w:r>
              </w:p>
            </w:tc>
          </w:tr>
        </w:tbl>
      </w:sdtContent>
    </w:sdt>
    <w:p w14:paraId="38EE3217" w14:textId="77777777" w:rsidR="008F0277" w:rsidRDefault="008F0277">
      <w:pPr>
        <w:widowControl w:val="0"/>
        <w:spacing w:line="240" w:lineRule="auto"/>
        <w:jc w:val="both"/>
        <w:rPr>
          <w:rFonts w:ascii="Times New Roman" w:eastAsia="Times New Roman" w:hAnsi="Times New Roman" w:cs="Times New Roman"/>
          <w:sz w:val="24"/>
          <w:szCs w:val="24"/>
        </w:rPr>
      </w:pPr>
    </w:p>
    <w:p w14:paraId="38EE3218" w14:textId="77777777" w:rsidR="008F0277" w:rsidRDefault="008F0277">
      <w:pPr>
        <w:widowControl w:val="0"/>
        <w:spacing w:line="240" w:lineRule="auto"/>
        <w:jc w:val="both"/>
        <w:rPr>
          <w:rFonts w:ascii="Times New Roman" w:eastAsia="Times New Roman" w:hAnsi="Times New Roman" w:cs="Times New Roman"/>
          <w:sz w:val="24"/>
          <w:szCs w:val="24"/>
        </w:rPr>
      </w:pPr>
    </w:p>
    <w:sdt>
      <w:sdtPr>
        <w:tag w:val="goog_rdk_2"/>
        <w:id w:val="-99868674"/>
        <w:lock w:val="contentLocked"/>
      </w:sdtPr>
      <w:sdtContent>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7140"/>
          </w:tblGrid>
          <w:tr w:rsidR="008F0277" w14:paraId="38EE321B" w14:textId="77777777">
            <w:tc>
              <w:tcPr>
                <w:tcW w:w="2220" w:type="dxa"/>
                <w:shd w:val="clear" w:color="auto" w:fill="auto"/>
                <w:tcMar>
                  <w:top w:w="100" w:type="dxa"/>
                  <w:left w:w="100" w:type="dxa"/>
                  <w:bottom w:w="100" w:type="dxa"/>
                  <w:right w:w="100" w:type="dxa"/>
                </w:tcMar>
              </w:tcPr>
              <w:p w14:paraId="38EE3219"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140" w:type="dxa"/>
                <w:shd w:val="clear" w:color="auto" w:fill="auto"/>
                <w:tcMar>
                  <w:top w:w="100" w:type="dxa"/>
                  <w:left w:w="100" w:type="dxa"/>
                  <w:bottom w:w="100" w:type="dxa"/>
                  <w:right w:w="100" w:type="dxa"/>
                </w:tcMar>
              </w:tcPr>
              <w:p w14:paraId="38EE321A"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 Physical Activity</w:t>
                </w:r>
              </w:p>
            </w:tc>
          </w:tr>
          <w:tr w:rsidR="008F0277" w14:paraId="38EE321E" w14:textId="77777777">
            <w:tc>
              <w:tcPr>
                <w:tcW w:w="2220" w:type="dxa"/>
                <w:shd w:val="clear" w:color="auto" w:fill="auto"/>
                <w:tcMar>
                  <w:top w:w="100" w:type="dxa"/>
                  <w:left w:w="100" w:type="dxa"/>
                  <w:bottom w:w="100" w:type="dxa"/>
                  <w:right w:w="100" w:type="dxa"/>
                </w:tcMar>
              </w:tcPr>
              <w:p w14:paraId="38EE321C"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7140" w:type="dxa"/>
                <w:shd w:val="clear" w:color="auto" w:fill="auto"/>
                <w:tcMar>
                  <w:top w:w="100" w:type="dxa"/>
                  <w:left w:w="100" w:type="dxa"/>
                  <w:bottom w:w="100" w:type="dxa"/>
                  <w:right w:w="100" w:type="dxa"/>
                </w:tcMar>
              </w:tcPr>
              <w:p w14:paraId="38EE321D"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logs their physical activities</w:t>
                </w:r>
              </w:p>
            </w:tc>
          </w:tr>
          <w:tr w:rsidR="008F0277" w14:paraId="38EE3221" w14:textId="77777777">
            <w:tc>
              <w:tcPr>
                <w:tcW w:w="2220" w:type="dxa"/>
                <w:shd w:val="clear" w:color="auto" w:fill="auto"/>
                <w:tcMar>
                  <w:top w:w="100" w:type="dxa"/>
                  <w:left w:w="100" w:type="dxa"/>
                  <w:bottom w:w="100" w:type="dxa"/>
                  <w:right w:w="100" w:type="dxa"/>
                </w:tcMar>
              </w:tcPr>
              <w:p w14:paraId="38EE321F"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7140" w:type="dxa"/>
                <w:shd w:val="clear" w:color="auto" w:fill="auto"/>
                <w:tcMar>
                  <w:top w:w="100" w:type="dxa"/>
                  <w:left w:w="100" w:type="dxa"/>
                  <w:bottom w:w="100" w:type="dxa"/>
                  <w:right w:w="100" w:type="dxa"/>
                </w:tcMar>
              </w:tcPr>
              <w:p w14:paraId="38EE3220"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PD Patient</w:t>
                </w:r>
              </w:p>
            </w:tc>
          </w:tr>
          <w:tr w:rsidR="008F0277" w14:paraId="38EE3224" w14:textId="77777777">
            <w:tc>
              <w:tcPr>
                <w:tcW w:w="2220" w:type="dxa"/>
                <w:shd w:val="clear" w:color="auto" w:fill="auto"/>
                <w:tcMar>
                  <w:top w:w="100" w:type="dxa"/>
                  <w:left w:w="100" w:type="dxa"/>
                  <w:bottom w:w="100" w:type="dxa"/>
                  <w:right w:w="100" w:type="dxa"/>
                </w:tcMar>
              </w:tcPr>
              <w:p w14:paraId="38EE3222"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Triggers</w:t>
                </w:r>
              </w:p>
            </w:tc>
            <w:tc>
              <w:tcPr>
                <w:tcW w:w="7140" w:type="dxa"/>
                <w:shd w:val="clear" w:color="auto" w:fill="auto"/>
                <w:tcMar>
                  <w:top w:w="100" w:type="dxa"/>
                  <w:left w:w="100" w:type="dxa"/>
                  <w:bottom w:w="100" w:type="dxa"/>
                  <w:right w:w="100" w:type="dxa"/>
                </w:tcMar>
              </w:tcPr>
              <w:p w14:paraId="38EE3223"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"Enter Physical Activity" option</w:t>
                </w:r>
              </w:p>
            </w:tc>
          </w:tr>
          <w:tr w:rsidR="008F0277" w14:paraId="38EE3227" w14:textId="77777777">
            <w:tc>
              <w:tcPr>
                <w:tcW w:w="2220" w:type="dxa"/>
                <w:shd w:val="clear" w:color="auto" w:fill="auto"/>
                <w:tcMar>
                  <w:top w:w="100" w:type="dxa"/>
                  <w:left w:w="100" w:type="dxa"/>
                  <w:bottom w:w="100" w:type="dxa"/>
                  <w:right w:w="100" w:type="dxa"/>
                </w:tcMar>
              </w:tcPr>
              <w:p w14:paraId="38EE3225"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 Conditions</w:t>
                </w:r>
              </w:p>
            </w:tc>
            <w:tc>
              <w:tcPr>
                <w:tcW w:w="7140" w:type="dxa"/>
                <w:shd w:val="clear" w:color="auto" w:fill="auto"/>
                <w:tcMar>
                  <w:top w:w="100" w:type="dxa"/>
                  <w:left w:w="100" w:type="dxa"/>
                  <w:bottom w:w="100" w:type="dxa"/>
                  <w:right w:w="100" w:type="dxa"/>
                </w:tcMar>
              </w:tcPr>
              <w:p w14:paraId="38EE3226"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is logged in</w:t>
                </w:r>
              </w:p>
            </w:tc>
          </w:tr>
          <w:tr w:rsidR="008F0277" w14:paraId="38EE322D" w14:textId="77777777">
            <w:trPr>
              <w:trHeight w:val="992"/>
            </w:trPr>
            <w:tc>
              <w:tcPr>
                <w:tcW w:w="2220" w:type="dxa"/>
                <w:shd w:val="clear" w:color="auto" w:fill="auto"/>
                <w:tcMar>
                  <w:top w:w="100" w:type="dxa"/>
                  <w:left w:w="100" w:type="dxa"/>
                  <w:bottom w:w="100" w:type="dxa"/>
                  <w:right w:w="100" w:type="dxa"/>
                </w:tcMar>
              </w:tcPr>
              <w:p w14:paraId="38EE3228"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 Scenario</w:t>
                </w:r>
              </w:p>
            </w:tc>
            <w:tc>
              <w:tcPr>
                <w:tcW w:w="7140" w:type="dxa"/>
                <w:shd w:val="clear" w:color="auto" w:fill="auto"/>
                <w:tcMar>
                  <w:top w:w="100" w:type="dxa"/>
                  <w:left w:w="100" w:type="dxa"/>
                  <w:bottom w:w="100" w:type="dxa"/>
                  <w:right w:w="100" w:type="dxa"/>
                </w:tcMar>
              </w:tcPr>
              <w:p w14:paraId="38EE3229" w14:textId="77777777" w:rsidR="008F0277" w:rsidRDefault="00FF3E4E">
                <w:pPr>
                  <w:widowControl w:val="0"/>
                  <w:numPr>
                    <w:ilvl w:val="0"/>
                    <w:numId w:val="3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"Enter Physical Activity"</w:t>
                </w:r>
              </w:p>
              <w:p w14:paraId="38EE322A" w14:textId="77777777" w:rsidR="008F0277" w:rsidRDefault="00FF3E4E">
                <w:pPr>
                  <w:widowControl w:val="0"/>
                  <w:numPr>
                    <w:ilvl w:val="0"/>
                    <w:numId w:val="3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displays activity entry form</w:t>
                </w:r>
              </w:p>
              <w:p w14:paraId="38EE322B" w14:textId="77777777" w:rsidR="008F0277" w:rsidRDefault="00FF3E4E">
                <w:pPr>
                  <w:widowControl w:val="0"/>
                  <w:numPr>
                    <w:ilvl w:val="0"/>
                    <w:numId w:val="3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inputs activity details (type, duration, intensity)</w:t>
                </w:r>
              </w:p>
              <w:p w14:paraId="38EE322C" w14:textId="77777777" w:rsidR="008F0277" w:rsidRDefault="00FF3E4E">
                <w:pPr>
                  <w:widowControl w:val="0"/>
                  <w:numPr>
                    <w:ilvl w:val="0"/>
                    <w:numId w:val="3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saves the entered data</w:t>
                </w:r>
              </w:p>
            </w:tc>
          </w:tr>
          <w:tr w:rsidR="008F0277" w14:paraId="38EE3231" w14:textId="77777777">
            <w:tc>
              <w:tcPr>
                <w:tcW w:w="2220" w:type="dxa"/>
                <w:shd w:val="clear" w:color="auto" w:fill="auto"/>
                <w:tcMar>
                  <w:top w:w="100" w:type="dxa"/>
                  <w:left w:w="100" w:type="dxa"/>
                  <w:bottom w:w="100" w:type="dxa"/>
                  <w:right w:w="100" w:type="dxa"/>
                </w:tcMar>
              </w:tcPr>
              <w:p w14:paraId="38EE322E"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w:t>
                </w:r>
              </w:p>
            </w:tc>
            <w:tc>
              <w:tcPr>
                <w:tcW w:w="7140" w:type="dxa"/>
                <w:shd w:val="clear" w:color="auto" w:fill="auto"/>
                <w:tcMar>
                  <w:top w:w="100" w:type="dxa"/>
                  <w:left w:w="100" w:type="dxa"/>
                  <w:bottom w:w="100" w:type="dxa"/>
                  <w:right w:w="100" w:type="dxa"/>
                </w:tcMar>
              </w:tcPr>
              <w:p w14:paraId="38EE322F" w14:textId="77777777" w:rsidR="008F0277" w:rsidRDefault="00FF3E4E">
                <w:pPr>
                  <w:widowControl w:val="0"/>
                  <w:numPr>
                    <w:ilvl w:val="0"/>
                    <w:numId w:val="6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 wants to log multiple activities</w:t>
                </w:r>
              </w:p>
              <w:p w14:paraId="38EE3230" w14:textId="77777777" w:rsidR="008F0277" w:rsidRDefault="00FF3E4E">
                <w:pPr>
                  <w:widowControl w:val="0"/>
                  <w:numPr>
                    <w:ilvl w:val="0"/>
                    <w:numId w:val="6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allows adding multiple entries</w:t>
                </w:r>
              </w:p>
            </w:tc>
          </w:tr>
        </w:tbl>
      </w:sdtContent>
    </w:sdt>
    <w:p w14:paraId="75BEC167" w14:textId="77777777" w:rsidR="00AB6501" w:rsidRDefault="00AB6501">
      <w:pPr>
        <w:widowControl w:val="0"/>
        <w:spacing w:line="240" w:lineRule="auto"/>
        <w:jc w:val="both"/>
        <w:rPr>
          <w:rFonts w:ascii="Times New Roman" w:eastAsia="Times New Roman" w:hAnsi="Times New Roman" w:cs="Times New Roman"/>
          <w:sz w:val="24"/>
          <w:szCs w:val="24"/>
        </w:rPr>
      </w:pPr>
    </w:p>
    <w:p w14:paraId="38EE3233" w14:textId="77777777" w:rsidR="008F0277" w:rsidRDefault="008F0277">
      <w:pPr>
        <w:widowControl w:val="0"/>
        <w:spacing w:line="240" w:lineRule="auto"/>
        <w:jc w:val="both"/>
        <w:rPr>
          <w:rFonts w:ascii="Times New Roman" w:eastAsia="Times New Roman" w:hAnsi="Times New Roman" w:cs="Times New Roman"/>
          <w:sz w:val="24"/>
          <w:szCs w:val="24"/>
        </w:rPr>
      </w:pPr>
    </w:p>
    <w:sdt>
      <w:sdtPr>
        <w:tag w:val="goog_rdk_3"/>
        <w:id w:val="-1287737888"/>
        <w:lock w:val="contentLocked"/>
      </w:sdtPr>
      <w:sdtContent>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7140"/>
          </w:tblGrid>
          <w:tr w:rsidR="008F0277" w14:paraId="38EE3236" w14:textId="77777777">
            <w:tc>
              <w:tcPr>
                <w:tcW w:w="2220" w:type="dxa"/>
                <w:shd w:val="clear" w:color="auto" w:fill="auto"/>
                <w:tcMar>
                  <w:top w:w="100" w:type="dxa"/>
                  <w:left w:w="100" w:type="dxa"/>
                  <w:bottom w:w="100" w:type="dxa"/>
                  <w:right w:w="100" w:type="dxa"/>
                </w:tcMar>
              </w:tcPr>
              <w:p w14:paraId="38EE3234"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140" w:type="dxa"/>
                <w:shd w:val="clear" w:color="auto" w:fill="auto"/>
                <w:tcMar>
                  <w:top w:w="100" w:type="dxa"/>
                  <w:left w:w="100" w:type="dxa"/>
                  <w:bottom w:w="100" w:type="dxa"/>
                  <w:right w:w="100" w:type="dxa"/>
                </w:tcMar>
              </w:tcPr>
              <w:p w14:paraId="38EE3235"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 Food Intake</w:t>
                </w:r>
              </w:p>
            </w:tc>
          </w:tr>
          <w:tr w:rsidR="008F0277" w14:paraId="38EE3239" w14:textId="77777777">
            <w:tc>
              <w:tcPr>
                <w:tcW w:w="2220" w:type="dxa"/>
                <w:shd w:val="clear" w:color="auto" w:fill="auto"/>
                <w:tcMar>
                  <w:top w:w="100" w:type="dxa"/>
                  <w:left w:w="100" w:type="dxa"/>
                  <w:bottom w:w="100" w:type="dxa"/>
                  <w:right w:w="100" w:type="dxa"/>
                </w:tcMar>
              </w:tcPr>
              <w:p w14:paraId="38EE3237"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7140" w:type="dxa"/>
                <w:shd w:val="clear" w:color="auto" w:fill="auto"/>
                <w:tcMar>
                  <w:top w:w="100" w:type="dxa"/>
                  <w:left w:w="100" w:type="dxa"/>
                  <w:bottom w:w="100" w:type="dxa"/>
                  <w:right w:w="100" w:type="dxa"/>
                </w:tcMar>
              </w:tcPr>
              <w:p w14:paraId="38EE3238"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enters information about food consumed</w:t>
                </w:r>
              </w:p>
            </w:tc>
          </w:tr>
          <w:tr w:rsidR="008F0277" w14:paraId="38EE323C" w14:textId="77777777">
            <w:tc>
              <w:tcPr>
                <w:tcW w:w="2220" w:type="dxa"/>
                <w:shd w:val="clear" w:color="auto" w:fill="auto"/>
                <w:tcMar>
                  <w:top w:w="100" w:type="dxa"/>
                  <w:left w:w="100" w:type="dxa"/>
                  <w:bottom w:w="100" w:type="dxa"/>
                  <w:right w:w="100" w:type="dxa"/>
                </w:tcMar>
              </w:tcPr>
              <w:p w14:paraId="38EE323A"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7140" w:type="dxa"/>
                <w:shd w:val="clear" w:color="auto" w:fill="auto"/>
                <w:tcMar>
                  <w:top w:w="100" w:type="dxa"/>
                  <w:left w:w="100" w:type="dxa"/>
                  <w:bottom w:w="100" w:type="dxa"/>
                  <w:right w:w="100" w:type="dxa"/>
                </w:tcMar>
              </w:tcPr>
              <w:p w14:paraId="38EE323B"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PD Patient</w:t>
                </w:r>
              </w:p>
            </w:tc>
          </w:tr>
          <w:tr w:rsidR="008F0277" w14:paraId="38EE323F" w14:textId="77777777">
            <w:tc>
              <w:tcPr>
                <w:tcW w:w="2220" w:type="dxa"/>
                <w:shd w:val="clear" w:color="auto" w:fill="auto"/>
                <w:tcMar>
                  <w:top w:w="100" w:type="dxa"/>
                  <w:left w:w="100" w:type="dxa"/>
                  <w:bottom w:w="100" w:type="dxa"/>
                  <w:right w:w="100" w:type="dxa"/>
                </w:tcMar>
              </w:tcPr>
              <w:p w14:paraId="38EE323D"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Triggers</w:t>
                </w:r>
              </w:p>
            </w:tc>
            <w:tc>
              <w:tcPr>
                <w:tcW w:w="7140" w:type="dxa"/>
                <w:shd w:val="clear" w:color="auto" w:fill="auto"/>
                <w:tcMar>
                  <w:top w:w="100" w:type="dxa"/>
                  <w:left w:w="100" w:type="dxa"/>
                  <w:bottom w:w="100" w:type="dxa"/>
                  <w:right w:w="100" w:type="dxa"/>
                </w:tcMar>
              </w:tcPr>
              <w:p w14:paraId="38EE323E"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"Enter Food Intake" option</w:t>
                </w:r>
              </w:p>
            </w:tc>
          </w:tr>
          <w:tr w:rsidR="008F0277" w14:paraId="38EE3242" w14:textId="77777777">
            <w:tc>
              <w:tcPr>
                <w:tcW w:w="2220" w:type="dxa"/>
                <w:shd w:val="clear" w:color="auto" w:fill="auto"/>
                <w:tcMar>
                  <w:top w:w="100" w:type="dxa"/>
                  <w:left w:w="100" w:type="dxa"/>
                  <w:bottom w:w="100" w:type="dxa"/>
                  <w:right w:w="100" w:type="dxa"/>
                </w:tcMar>
              </w:tcPr>
              <w:p w14:paraId="38EE3240"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 Conditions</w:t>
                </w:r>
              </w:p>
            </w:tc>
            <w:tc>
              <w:tcPr>
                <w:tcW w:w="7140" w:type="dxa"/>
                <w:shd w:val="clear" w:color="auto" w:fill="auto"/>
                <w:tcMar>
                  <w:top w:w="100" w:type="dxa"/>
                  <w:left w:w="100" w:type="dxa"/>
                  <w:bottom w:w="100" w:type="dxa"/>
                  <w:right w:w="100" w:type="dxa"/>
                </w:tcMar>
              </w:tcPr>
              <w:p w14:paraId="38EE3241"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is logged in</w:t>
                </w:r>
              </w:p>
            </w:tc>
          </w:tr>
          <w:tr w:rsidR="008F0277" w14:paraId="38EE3248" w14:textId="77777777">
            <w:tc>
              <w:tcPr>
                <w:tcW w:w="2220" w:type="dxa"/>
                <w:shd w:val="clear" w:color="auto" w:fill="auto"/>
                <w:tcMar>
                  <w:top w:w="100" w:type="dxa"/>
                  <w:left w:w="100" w:type="dxa"/>
                  <w:bottom w:w="100" w:type="dxa"/>
                  <w:right w:w="100" w:type="dxa"/>
                </w:tcMar>
              </w:tcPr>
              <w:p w14:paraId="38EE3243"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 Scenario</w:t>
                </w:r>
              </w:p>
            </w:tc>
            <w:tc>
              <w:tcPr>
                <w:tcW w:w="7140" w:type="dxa"/>
                <w:shd w:val="clear" w:color="auto" w:fill="auto"/>
                <w:tcMar>
                  <w:top w:w="100" w:type="dxa"/>
                  <w:left w:w="100" w:type="dxa"/>
                  <w:bottom w:w="100" w:type="dxa"/>
                  <w:right w:w="100" w:type="dxa"/>
                </w:tcMar>
              </w:tcPr>
              <w:p w14:paraId="38EE3244" w14:textId="77777777" w:rsidR="008F0277" w:rsidRDefault="00FF3E4E">
                <w:pPr>
                  <w:widowControl w:val="0"/>
                  <w:numPr>
                    <w:ilvl w:val="0"/>
                    <w:numId w:val="1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"Enter Food Intake"</w:t>
                </w:r>
              </w:p>
              <w:p w14:paraId="38EE3245" w14:textId="77777777" w:rsidR="008F0277" w:rsidRDefault="00FF3E4E">
                <w:pPr>
                  <w:widowControl w:val="0"/>
                  <w:numPr>
                    <w:ilvl w:val="0"/>
                    <w:numId w:val="1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displays food entry form</w:t>
                </w:r>
              </w:p>
              <w:p w14:paraId="38EE3246" w14:textId="77777777" w:rsidR="008F0277" w:rsidRDefault="00FF3E4E">
                <w:pPr>
                  <w:widowControl w:val="0"/>
                  <w:numPr>
                    <w:ilvl w:val="0"/>
                    <w:numId w:val="1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inputs food details</w:t>
                </w:r>
              </w:p>
              <w:p w14:paraId="38EE3247" w14:textId="77777777" w:rsidR="008F0277" w:rsidRDefault="00FF3E4E">
                <w:pPr>
                  <w:widowControl w:val="0"/>
                  <w:numPr>
                    <w:ilvl w:val="0"/>
                    <w:numId w:val="1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system saves the entered data</w:t>
                </w:r>
              </w:p>
            </w:tc>
          </w:tr>
          <w:tr w:rsidR="008F0277" w14:paraId="38EE324C" w14:textId="77777777">
            <w:tc>
              <w:tcPr>
                <w:tcW w:w="2220" w:type="dxa"/>
                <w:shd w:val="clear" w:color="auto" w:fill="auto"/>
                <w:tcMar>
                  <w:top w:w="100" w:type="dxa"/>
                  <w:left w:w="100" w:type="dxa"/>
                  <w:bottom w:w="100" w:type="dxa"/>
                  <w:right w:w="100" w:type="dxa"/>
                </w:tcMar>
              </w:tcPr>
              <w:p w14:paraId="38EE3249"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Alternative Scenario</w:t>
                </w:r>
              </w:p>
            </w:tc>
            <w:tc>
              <w:tcPr>
                <w:tcW w:w="7140" w:type="dxa"/>
                <w:shd w:val="clear" w:color="auto" w:fill="auto"/>
                <w:tcMar>
                  <w:top w:w="100" w:type="dxa"/>
                  <w:left w:w="100" w:type="dxa"/>
                  <w:bottom w:w="100" w:type="dxa"/>
                  <w:right w:w="100" w:type="dxa"/>
                </w:tcMar>
              </w:tcPr>
              <w:p w14:paraId="38EE324A" w14:textId="77777777" w:rsidR="008F0277" w:rsidRDefault="00FF3E4E">
                <w:pPr>
                  <w:widowControl w:val="0"/>
                  <w:numPr>
                    <w:ilvl w:val="0"/>
                    <w:numId w:val="3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 uses "Capture Food Pictures" to address the food consumed</w:t>
                </w:r>
              </w:p>
              <w:p w14:paraId="38EE324B" w14:textId="77777777" w:rsidR="008F0277" w:rsidRDefault="00FF3E4E">
                <w:pPr>
                  <w:widowControl w:val="0"/>
                  <w:numPr>
                    <w:ilvl w:val="0"/>
                    <w:numId w:val="3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saves the entered picture</w:t>
                </w:r>
              </w:p>
            </w:tc>
          </w:tr>
        </w:tbl>
      </w:sdtContent>
    </w:sdt>
    <w:p w14:paraId="38EE324D" w14:textId="77777777" w:rsidR="008F0277" w:rsidRDefault="008F0277">
      <w:pPr>
        <w:widowControl w:val="0"/>
        <w:spacing w:line="240" w:lineRule="auto"/>
        <w:jc w:val="both"/>
        <w:rPr>
          <w:rFonts w:ascii="Times New Roman" w:eastAsia="Times New Roman" w:hAnsi="Times New Roman" w:cs="Times New Roman"/>
          <w:sz w:val="24"/>
          <w:szCs w:val="24"/>
        </w:rPr>
      </w:pPr>
    </w:p>
    <w:p w14:paraId="38EE324E" w14:textId="77777777" w:rsidR="008F0277" w:rsidRDefault="008F0277">
      <w:pPr>
        <w:widowControl w:val="0"/>
        <w:spacing w:line="240" w:lineRule="auto"/>
        <w:jc w:val="both"/>
        <w:rPr>
          <w:rFonts w:ascii="Times New Roman" w:eastAsia="Times New Roman" w:hAnsi="Times New Roman" w:cs="Times New Roman"/>
          <w:sz w:val="24"/>
          <w:szCs w:val="24"/>
        </w:rPr>
      </w:pPr>
    </w:p>
    <w:sdt>
      <w:sdtPr>
        <w:tag w:val="goog_rdk_4"/>
        <w:id w:val="-1096167524"/>
        <w:lock w:val="contentLocked"/>
      </w:sdtPr>
      <w:sdtContent>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7140"/>
          </w:tblGrid>
          <w:tr w:rsidR="008F0277" w14:paraId="38EE3251" w14:textId="77777777">
            <w:tc>
              <w:tcPr>
                <w:tcW w:w="2220" w:type="dxa"/>
                <w:shd w:val="clear" w:color="auto" w:fill="auto"/>
                <w:tcMar>
                  <w:top w:w="100" w:type="dxa"/>
                  <w:left w:w="100" w:type="dxa"/>
                  <w:bottom w:w="100" w:type="dxa"/>
                  <w:right w:w="100" w:type="dxa"/>
                </w:tcMar>
              </w:tcPr>
              <w:p w14:paraId="38EE324F"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140" w:type="dxa"/>
                <w:shd w:val="clear" w:color="auto" w:fill="auto"/>
                <w:tcMar>
                  <w:top w:w="100" w:type="dxa"/>
                  <w:left w:w="100" w:type="dxa"/>
                  <w:bottom w:w="100" w:type="dxa"/>
                  <w:right w:w="100" w:type="dxa"/>
                </w:tcMar>
              </w:tcPr>
              <w:p w14:paraId="38EE3250"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Capture Food Pictures</w:t>
                </w:r>
              </w:p>
            </w:tc>
          </w:tr>
          <w:tr w:rsidR="008F0277" w14:paraId="38EE3254" w14:textId="77777777">
            <w:tc>
              <w:tcPr>
                <w:tcW w:w="2220" w:type="dxa"/>
                <w:shd w:val="clear" w:color="auto" w:fill="auto"/>
                <w:tcMar>
                  <w:top w:w="100" w:type="dxa"/>
                  <w:left w:w="100" w:type="dxa"/>
                  <w:bottom w:w="100" w:type="dxa"/>
                  <w:right w:w="100" w:type="dxa"/>
                </w:tcMar>
              </w:tcPr>
              <w:p w14:paraId="38EE3252"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7140" w:type="dxa"/>
                <w:shd w:val="clear" w:color="auto" w:fill="auto"/>
                <w:tcMar>
                  <w:top w:w="100" w:type="dxa"/>
                  <w:left w:w="100" w:type="dxa"/>
                  <w:bottom w:w="100" w:type="dxa"/>
                  <w:right w:w="100" w:type="dxa"/>
                </w:tcMar>
              </w:tcPr>
              <w:p w14:paraId="38EE3253"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takes pictures of their food to assist in food intake logging</w:t>
                </w:r>
              </w:p>
            </w:tc>
          </w:tr>
          <w:tr w:rsidR="008F0277" w14:paraId="38EE3257" w14:textId="77777777">
            <w:tc>
              <w:tcPr>
                <w:tcW w:w="2220" w:type="dxa"/>
                <w:shd w:val="clear" w:color="auto" w:fill="auto"/>
                <w:tcMar>
                  <w:top w:w="100" w:type="dxa"/>
                  <w:left w:w="100" w:type="dxa"/>
                  <w:bottom w:w="100" w:type="dxa"/>
                  <w:right w:w="100" w:type="dxa"/>
                </w:tcMar>
              </w:tcPr>
              <w:p w14:paraId="38EE3255"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7140" w:type="dxa"/>
                <w:shd w:val="clear" w:color="auto" w:fill="auto"/>
                <w:tcMar>
                  <w:top w:w="100" w:type="dxa"/>
                  <w:left w:w="100" w:type="dxa"/>
                  <w:bottom w:w="100" w:type="dxa"/>
                  <w:right w:w="100" w:type="dxa"/>
                </w:tcMar>
              </w:tcPr>
              <w:p w14:paraId="38EE3256"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PD Patient</w:t>
                </w:r>
              </w:p>
            </w:tc>
          </w:tr>
          <w:tr w:rsidR="008F0277" w14:paraId="38EE325A" w14:textId="77777777">
            <w:tc>
              <w:tcPr>
                <w:tcW w:w="2220" w:type="dxa"/>
                <w:shd w:val="clear" w:color="auto" w:fill="auto"/>
                <w:tcMar>
                  <w:top w:w="100" w:type="dxa"/>
                  <w:left w:w="100" w:type="dxa"/>
                  <w:bottom w:w="100" w:type="dxa"/>
                  <w:right w:w="100" w:type="dxa"/>
                </w:tcMar>
              </w:tcPr>
              <w:p w14:paraId="38EE3258"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Triggers</w:t>
                </w:r>
              </w:p>
            </w:tc>
            <w:tc>
              <w:tcPr>
                <w:tcW w:w="7140" w:type="dxa"/>
                <w:shd w:val="clear" w:color="auto" w:fill="auto"/>
                <w:tcMar>
                  <w:top w:w="100" w:type="dxa"/>
                  <w:left w:w="100" w:type="dxa"/>
                  <w:bottom w:w="100" w:type="dxa"/>
                  <w:right w:w="100" w:type="dxa"/>
                </w:tcMar>
              </w:tcPr>
              <w:p w14:paraId="38EE3259"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"Capture Food Pictures" option</w:t>
                </w:r>
              </w:p>
            </w:tc>
          </w:tr>
          <w:tr w:rsidR="008F0277" w14:paraId="38EE325D" w14:textId="77777777">
            <w:tc>
              <w:tcPr>
                <w:tcW w:w="2220" w:type="dxa"/>
                <w:shd w:val="clear" w:color="auto" w:fill="auto"/>
                <w:tcMar>
                  <w:top w:w="100" w:type="dxa"/>
                  <w:left w:w="100" w:type="dxa"/>
                  <w:bottom w:w="100" w:type="dxa"/>
                  <w:right w:w="100" w:type="dxa"/>
                </w:tcMar>
              </w:tcPr>
              <w:p w14:paraId="38EE325B"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 Conditions</w:t>
                </w:r>
              </w:p>
            </w:tc>
            <w:tc>
              <w:tcPr>
                <w:tcW w:w="7140" w:type="dxa"/>
                <w:shd w:val="clear" w:color="auto" w:fill="auto"/>
                <w:tcMar>
                  <w:top w:w="100" w:type="dxa"/>
                  <w:left w:w="100" w:type="dxa"/>
                  <w:bottom w:w="100" w:type="dxa"/>
                  <w:right w:w="100" w:type="dxa"/>
                </w:tcMar>
              </w:tcPr>
              <w:p w14:paraId="38EE325C"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is logged in, device has camera access</w:t>
                </w:r>
              </w:p>
            </w:tc>
          </w:tr>
          <w:tr w:rsidR="008F0277" w14:paraId="38EE3263" w14:textId="77777777">
            <w:trPr>
              <w:trHeight w:val="992"/>
            </w:trPr>
            <w:tc>
              <w:tcPr>
                <w:tcW w:w="2220" w:type="dxa"/>
                <w:shd w:val="clear" w:color="auto" w:fill="auto"/>
                <w:tcMar>
                  <w:top w:w="100" w:type="dxa"/>
                  <w:left w:w="100" w:type="dxa"/>
                  <w:bottom w:w="100" w:type="dxa"/>
                  <w:right w:w="100" w:type="dxa"/>
                </w:tcMar>
              </w:tcPr>
              <w:p w14:paraId="38EE325E"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 Scenario</w:t>
                </w:r>
              </w:p>
            </w:tc>
            <w:tc>
              <w:tcPr>
                <w:tcW w:w="7140" w:type="dxa"/>
                <w:shd w:val="clear" w:color="auto" w:fill="auto"/>
                <w:tcMar>
                  <w:top w:w="100" w:type="dxa"/>
                  <w:left w:w="100" w:type="dxa"/>
                  <w:bottom w:w="100" w:type="dxa"/>
                  <w:right w:w="100" w:type="dxa"/>
                </w:tcMar>
              </w:tcPr>
              <w:p w14:paraId="38EE325F" w14:textId="77777777" w:rsidR="008F0277" w:rsidRDefault="00FF3E4E">
                <w:pPr>
                  <w:widowControl w:val="0"/>
                  <w:numPr>
                    <w:ilvl w:val="0"/>
                    <w:numId w:val="6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"Capture Food Pictures"</w:t>
                </w:r>
              </w:p>
              <w:p w14:paraId="38EE3260" w14:textId="77777777" w:rsidR="008F0277" w:rsidRDefault="00FF3E4E">
                <w:pPr>
                  <w:widowControl w:val="0"/>
                  <w:numPr>
                    <w:ilvl w:val="0"/>
                    <w:numId w:val="6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opens camera interface</w:t>
                </w:r>
              </w:p>
              <w:p w14:paraId="38EE3261" w14:textId="77777777" w:rsidR="008F0277" w:rsidRDefault="00FF3E4E">
                <w:pPr>
                  <w:widowControl w:val="0"/>
                  <w:numPr>
                    <w:ilvl w:val="0"/>
                    <w:numId w:val="6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takes a picture of their food</w:t>
                </w:r>
              </w:p>
              <w:p w14:paraId="38EE3262" w14:textId="77777777" w:rsidR="008F0277" w:rsidRDefault="00FF3E4E">
                <w:pPr>
                  <w:widowControl w:val="0"/>
                  <w:numPr>
                    <w:ilvl w:val="0"/>
                    <w:numId w:val="6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processes the image and suggests food items</w:t>
                </w:r>
              </w:p>
            </w:tc>
          </w:tr>
          <w:tr w:rsidR="008F0277" w14:paraId="38EE3267" w14:textId="77777777">
            <w:tc>
              <w:tcPr>
                <w:tcW w:w="2220" w:type="dxa"/>
                <w:shd w:val="clear" w:color="auto" w:fill="auto"/>
                <w:tcMar>
                  <w:top w:w="100" w:type="dxa"/>
                  <w:left w:w="100" w:type="dxa"/>
                  <w:bottom w:w="100" w:type="dxa"/>
                  <w:right w:w="100" w:type="dxa"/>
                </w:tcMar>
              </w:tcPr>
              <w:p w14:paraId="38EE3264"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w:t>
                </w:r>
              </w:p>
            </w:tc>
            <w:tc>
              <w:tcPr>
                <w:tcW w:w="7140" w:type="dxa"/>
                <w:shd w:val="clear" w:color="auto" w:fill="auto"/>
                <w:tcMar>
                  <w:top w:w="100" w:type="dxa"/>
                  <w:left w:w="100" w:type="dxa"/>
                  <w:bottom w:w="100" w:type="dxa"/>
                  <w:right w:w="100" w:type="dxa"/>
                </w:tcMar>
              </w:tcPr>
              <w:p w14:paraId="38EE3265" w14:textId="77777777" w:rsidR="008F0277" w:rsidRDefault="00FF3E4E">
                <w:pPr>
                  <w:widowControl w:val="0"/>
                  <w:numPr>
                    <w:ilvl w:val="0"/>
                    <w:numId w:val="3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Camera access is denied</w:t>
                </w:r>
              </w:p>
              <w:p w14:paraId="38EE3266" w14:textId="77777777" w:rsidR="008F0277" w:rsidRDefault="00FF3E4E">
                <w:pPr>
                  <w:widowControl w:val="0"/>
                  <w:numPr>
                    <w:ilvl w:val="0"/>
                    <w:numId w:val="3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prompts for camera permissions</w:t>
                </w:r>
              </w:p>
            </w:tc>
          </w:tr>
        </w:tbl>
      </w:sdtContent>
    </w:sdt>
    <w:p w14:paraId="38EE3268" w14:textId="77777777" w:rsidR="008F0277" w:rsidRDefault="008F0277">
      <w:pPr>
        <w:widowControl w:val="0"/>
        <w:spacing w:line="240" w:lineRule="auto"/>
        <w:jc w:val="both"/>
        <w:rPr>
          <w:rFonts w:ascii="Times New Roman" w:eastAsia="Times New Roman" w:hAnsi="Times New Roman" w:cs="Times New Roman"/>
          <w:sz w:val="24"/>
          <w:szCs w:val="24"/>
        </w:rPr>
      </w:pPr>
    </w:p>
    <w:p w14:paraId="38EE3269" w14:textId="77777777" w:rsidR="008F0277" w:rsidRDefault="008F0277">
      <w:pPr>
        <w:widowControl w:val="0"/>
        <w:spacing w:line="240" w:lineRule="auto"/>
        <w:jc w:val="both"/>
        <w:rPr>
          <w:rFonts w:ascii="Times New Roman" w:eastAsia="Times New Roman" w:hAnsi="Times New Roman" w:cs="Times New Roman"/>
          <w:sz w:val="24"/>
          <w:szCs w:val="24"/>
        </w:rPr>
      </w:pPr>
    </w:p>
    <w:sdt>
      <w:sdtPr>
        <w:tag w:val="goog_rdk_5"/>
        <w:id w:val="104017621"/>
        <w:lock w:val="contentLocked"/>
      </w:sdtPr>
      <w:sdtContent>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7140"/>
          </w:tblGrid>
          <w:tr w:rsidR="008F0277" w14:paraId="38EE326C" w14:textId="77777777">
            <w:tc>
              <w:tcPr>
                <w:tcW w:w="2220" w:type="dxa"/>
                <w:shd w:val="clear" w:color="auto" w:fill="auto"/>
                <w:tcMar>
                  <w:top w:w="100" w:type="dxa"/>
                  <w:left w:w="100" w:type="dxa"/>
                  <w:bottom w:w="100" w:type="dxa"/>
                  <w:right w:w="100" w:type="dxa"/>
                </w:tcMar>
              </w:tcPr>
              <w:p w14:paraId="38EE326A"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140" w:type="dxa"/>
                <w:shd w:val="clear" w:color="auto" w:fill="auto"/>
                <w:tcMar>
                  <w:top w:w="100" w:type="dxa"/>
                  <w:left w:w="100" w:type="dxa"/>
                  <w:bottom w:w="100" w:type="dxa"/>
                  <w:right w:w="100" w:type="dxa"/>
                </w:tcMar>
              </w:tcPr>
              <w:p w14:paraId="38EE326B"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Rate Overall Feeling</w:t>
                </w:r>
              </w:p>
            </w:tc>
          </w:tr>
          <w:tr w:rsidR="008F0277" w14:paraId="38EE326F" w14:textId="77777777">
            <w:tc>
              <w:tcPr>
                <w:tcW w:w="2220" w:type="dxa"/>
                <w:shd w:val="clear" w:color="auto" w:fill="auto"/>
                <w:tcMar>
                  <w:top w:w="100" w:type="dxa"/>
                  <w:left w:w="100" w:type="dxa"/>
                  <w:bottom w:w="100" w:type="dxa"/>
                  <w:right w:w="100" w:type="dxa"/>
                </w:tcMar>
              </w:tcPr>
              <w:p w14:paraId="38EE326D"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7140" w:type="dxa"/>
                <w:shd w:val="clear" w:color="auto" w:fill="auto"/>
                <w:tcMar>
                  <w:top w:w="100" w:type="dxa"/>
                  <w:left w:w="100" w:type="dxa"/>
                  <w:bottom w:w="100" w:type="dxa"/>
                  <w:right w:w="100" w:type="dxa"/>
                </w:tcMar>
              </w:tcPr>
              <w:p w14:paraId="38EE326E"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rates their overall feeling or well-being throughout the day</w:t>
                </w:r>
              </w:p>
            </w:tc>
          </w:tr>
          <w:tr w:rsidR="008F0277" w14:paraId="38EE3272" w14:textId="77777777">
            <w:tc>
              <w:tcPr>
                <w:tcW w:w="2220" w:type="dxa"/>
                <w:shd w:val="clear" w:color="auto" w:fill="auto"/>
                <w:tcMar>
                  <w:top w:w="100" w:type="dxa"/>
                  <w:left w:w="100" w:type="dxa"/>
                  <w:bottom w:w="100" w:type="dxa"/>
                  <w:right w:w="100" w:type="dxa"/>
                </w:tcMar>
              </w:tcPr>
              <w:p w14:paraId="38EE3270"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7140" w:type="dxa"/>
                <w:shd w:val="clear" w:color="auto" w:fill="auto"/>
                <w:tcMar>
                  <w:top w:w="100" w:type="dxa"/>
                  <w:left w:w="100" w:type="dxa"/>
                  <w:bottom w:w="100" w:type="dxa"/>
                  <w:right w:w="100" w:type="dxa"/>
                </w:tcMar>
              </w:tcPr>
              <w:p w14:paraId="38EE3271"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PD Patient</w:t>
                </w:r>
              </w:p>
            </w:tc>
          </w:tr>
          <w:tr w:rsidR="008F0277" w14:paraId="38EE3275" w14:textId="77777777">
            <w:tc>
              <w:tcPr>
                <w:tcW w:w="2220" w:type="dxa"/>
                <w:shd w:val="clear" w:color="auto" w:fill="auto"/>
                <w:tcMar>
                  <w:top w:w="100" w:type="dxa"/>
                  <w:left w:w="100" w:type="dxa"/>
                  <w:bottom w:w="100" w:type="dxa"/>
                  <w:right w:w="100" w:type="dxa"/>
                </w:tcMar>
              </w:tcPr>
              <w:p w14:paraId="38EE3273"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Triggers</w:t>
                </w:r>
              </w:p>
            </w:tc>
            <w:tc>
              <w:tcPr>
                <w:tcW w:w="7140" w:type="dxa"/>
                <w:shd w:val="clear" w:color="auto" w:fill="auto"/>
                <w:tcMar>
                  <w:top w:w="100" w:type="dxa"/>
                  <w:left w:w="100" w:type="dxa"/>
                  <w:bottom w:w="100" w:type="dxa"/>
                  <w:right w:w="100" w:type="dxa"/>
                </w:tcMar>
              </w:tcPr>
              <w:p w14:paraId="38EE3274"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"Rate Overall Feeling" option</w:t>
                </w:r>
              </w:p>
            </w:tc>
          </w:tr>
          <w:tr w:rsidR="008F0277" w14:paraId="38EE3278" w14:textId="77777777">
            <w:tc>
              <w:tcPr>
                <w:tcW w:w="2220" w:type="dxa"/>
                <w:shd w:val="clear" w:color="auto" w:fill="auto"/>
                <w:tcMar>
                  <w:top w:w="100" w:type="dxa"/>
                  <w:left w:w="100" w:type="dxa"/>
                  <w:bottom w:w="100" w:type="dxa"/>
                  <w:right w:w="100" w:type="dxa"/>
                </w:tcMar>
              </w:tcPr>
              <w:p w14:paraId="38EE3276"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 Conditions</w:t>
                </w:r>
              </w:p>
            </w:tc>
            <w:tc>
              <w:tcPr>
                <w:tcW w:w="7140" w:type="dxa"/>
                <w:shd w:val="clear" w:color="auto" w:fill="auto"/>
                <w:tcMar>
                  <w:top w:w="100" w:type="dxa"/>
                  <w:left w:w="100" w:type="dxa"/>
                  <w:bottom w:w="100" w:type="dxa"/>
                  <w:right w:w="100" w:type="dxa"/>
                </w:tcMar>
              </w:tcPr>
              <w:p w14:paraId="38EE3277"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is logged in</w:t>
                </w:r>
              </w:p>
            </w:tc>
          </w:tr>
          <w:tr w:rsidR="008F0277" w14:paraId="38EE327E" w14:textId="77777777">
            <w:tc>
              <w:tcPr>
                <w:tcW w:w="2220" w:type="dxa"/>
                <w:shd w:val="clear" w:color="auto" w:fill="auto"/>
                <w:tcMar>
                  <w:top w:w="100" w:type="dxa"/>
                  <w:left w:w="100" w:type="dxa"/>
                  <w:bottom w:w="100" w:type="dxa"/>
                  <w:right w:w="100" w:type="dxa"/>
                </w:tcMar>
              </w:tcPr>
              <w:p w14:paraId="38EE3279"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 Scenario</w:t>
                </w:r>
              </w:p>
            </w:tc>
            <w:tc>
              <w:tcPr>
                <w:tcW w:w="7140" w:type="dxa"/>
                <w:shd w:val="clear" w:color="auto" w:fill="auto"/>
                <w:tcMar>
                  <w:top w:w="100" w:type="dxa"/>
                  <w:left w:w="100" w:type="dxa"/>
                  <w:bottom w:w="100" w:type="dxa"/>
                  <w:right w:w="100" w:type="dxa"/>
                </w:tcMar>
              </w:tcPr>
              <w:p w14:paraId="38EE327A" w14:textId="77777777" w:rsidR="008F0277" w:rsidRDefault="00FF3E4E">
                <w:pPr>
                  <w:widowControl w:val="0"/>
                  <w:numPr>
                    <w:ilvl w:val="0"/>
                    <w:numId w:val="4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"Rate Overall Feeling"</w:t>
                </w:r>
              </w:p>
              <w:p w14:paraId="38EE327B" w14:textId="77777777" w:rsidR="008F0277" w:rsidRDefault="00FF3E4E">
                <w:pPr>
                  <w:widowControl w:val="0"/>
                  <w:numPr>
                    <w:ilvl w:val="0"/>
                    <w:numId w:val="4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displays a rating scale (scale 1-5, emoji-based)</w:t>
                </w:r>
              </w:p>
              <w:p w14:paraId="38EE327C" w14:textId="77777777" w:rsidR="008F0277" w:rsidRDefault="00FF3E4E">
                <w:pPr>
                  <w:widowControl w:val="0"/>
                  <w:numPr>
                    <w:ilvl w:val="0"/>
                    <w:numId w:val="4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their current overall feeling</w:t>
                </w:r>
              </w:p>
              <w:p w14:paraId="38EE327D" w14:textId="77777777" w:rsidR="008F0277" w:rsidRDefault="00FF3E4E">
                <w:pPr>
                  <w:widowControl w:val="0"/>
                  <w:numPr>
                    <w:ilvl w:val="0"/>
                    <w:numId w:val="4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saves the rating</w:t>
                </w:r>
              </w:p>
            </w:tc>
          </w:tr>
          <w:tr w:rsidR="008F0277" w14:paraId="38EE3282" w14:textId="77777777">
            <w:tc>
              <w:tcPr>
                <w:tcW w:w="2220" w:type="dxa"/>
                <w:shd w:val="clear" w:color="auto" w:fill="auto"/>
                <w:tcMar>
                  <w:top w:w="100" w:type="dxa"/>
                  <w:left w:w="100" w:type="dxa"/>
                  <w:bottom w:w="100" w:type="dxa"/>
                  <w:right w:w="100" w:type="dxa"/>
                </w:tcMar>
              </w:tcPr>
              <w:p w14:paraId="38EE327F"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w:t>
                </w:r>
              </w:p>
            </w:tc>
            <w:tc>
              <w:tcPr>
                <w:tcW w:w="7140" w:type="dxa"/>
                <w:shd w:val="clear" w:color="auto" w:fill="auto"/>
                <w:tcMar>
                  <w:top w:w="100" w:type="dxa"/>
                  <w:left w:w="100" w:type="dxa"/>
                  <w:bottom w:w="100" w:type="dxa"/>
                  <w:right w:w="100" w:type="dxa"/>
                </w:tcMar>
              </w:tcPr>
              <w:p w14:paraId="38EE3280" w14:textId="77777777" w:rsidR="008F0277" w:rsidRDefault="00FF3E4E">
                <w:pPr>
                  <w:widowControl w:val="0"/>
                  <w:numPr>
                    <w:ilvl w:val="0"/>
                    <w:numId w:val="3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 wants to add comments to their rating</w:t>
                </w:r>
              </w:p>
              <w:p w14:paraId="38EE3281" w14:textId="77777777" w:rsidR="008F0277" w:rsidRDefault="00FF3E4E">
                <w:pPr>
                  <w:widowControl w:val="0"/>
                  <w:numPr>
                    <w:ilvl w:val="0"/>
                    <w:numId w:val="3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provides an optional text field for additional notes</w:t>
                </w:r>
              </w:p>
            </w:tc>
          </w:tr>
        </w:tbl>
      </w:sdtContent>
    </w:sdt>
    <w:p w14:paraId="38EE3283" w14:textId="77777777" w:rsidR="008F0277" w:rsidRDefault="008F0277">
      <w:pPr>
        <w:widowControl w:val="0"/>
        <w:spacing w:line="240" w:lineRule="auto"/>
        <w:jc w:val="both"/>
        <w:rPr>
          <w:rFonts w:ascii="Times New Roman" w:eastAsia="Times New Roman" w:hAnsi="Times New Roman" w:cs="Times New Roman"/>
          <w:sz w:val="24"/>
          <w:szCs w:val="24"/>
        </w:rPr>
      </w:pPr>
    </w:p>
    <w:p w14:paraId="04FD387A" w14:textId="77777777" w:rsidR="00771DD6" w:rsidRDefault="00771DD6">
      <w:pPr>
        <w:widowControl w:val="0"/>
        <w:spacing w:line="240" w:lineRule="auto"/>
        <w:jc w:val="both"/>
        <w:rPr>
          <w:rFonts w:ascii="Times New Roman" w:eastAsia="Times New Roman" w:hAnsi="Times New Roman" w:cs="Times New Roman"/>
          <w:sz w:val="24"/>
          <w:szCs w:val="24"/>
        </w:rPr>
      </w:pPr>
    </w:p>
    <w:sdt>
      <w:sdtPr>
        <w:tag w:val="goog_rdk_6"/>
        <w:id w:val="-303154182"/>
        <w:lock w:val="contentLocked"/>
      </w:sdtPr>
      <w:sdtContent>
        <w:tbl>
          <w:tblPr>
            <w:tblStyle w:val="a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7140"/>
          </w:tblGrid>
          <w:tr w:rsidR="008F0277" w14:paraId="38EE3286" w14:textId="77777777">
            <w:tc>
              <w:tcPr>
                <w:tcW w:w="2220" w:type="dxa"/>
                <w:shd w:val="clear" w:color="auto" w:fill="auto"/>
                <w:tcMar>
                  <w:top w:w="100" w:type="dxa"/>
                  <w:left w:w="100" w:type="dxa"/>
                  <w:bottom w:w="100" w:type="dxa"/>
                  <w:right w:w="100" w:type="dxa"/>
                </w:tcMar>
              </w:tcPr>
              <w:p w14:paraId="38EE3284"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140" w:type="dxa"/>
                <w:shd w:val="clear" w:color="auto" w:fill="auto"/>
                <w:tcMar>
                  <w:top w:w="100" w:type="dxa"/>
                  <w:left w:w="100" w:type="dxa"/>
                  <w:bottom w:w="100" w:type="dxa"/>
                  <w:right w:w="100" w:type="dxa"/>
                </w:tcMar>
              </w:tcPr>
              <w:p w14:paraId="38EE3285"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 Symptoms</w:t>
                </w:r>
              </w:p>
            </w:tc>
          </w:tr>
          <w:tr w:rsidR="008F0277" w14:paraId="38EE3289" w14:textId="77777777">
            <w:tc>
              <w:tcPr>
                <w:tcW w:w="2220" w:type="dxa"/>
                <w:shd w:val="clear" w:color="auto" w:fill="auto"/>
                <w:tcMar>
                  <w:top w:w="100" w:type="dxa"/>
                  <w:left w:w="100" w:type="dxa"/>
                  <w:bottom w:w="100" w:type="dxa"/>
                  <w:right w:w="100" w:type="dxa"/>
                </w:tcMar>
              </w:tcPr>
              <w:p w14:paraId="38EE3287"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Description</w:t>
                </w:r>
              </w:p>
            </w:tc>
            <w:tc>
              <w:tcPr>
                <w:tcW w:w="7140" w:type="dxa"/>
                <w:shd w:val="clear" w:color="auto" w:fill="auto"/>
                <w:tcMar>
                  <w:top w:w="100" w:type="dxa"/>
                  <w:left w:w="100" w:type="dxa"/>
                  <w:bottom w:w="100" w:type="dxa"/>
                  <w:right w:w="100" w:type="dxa"/>
                </w:tcMar>
              </w:tcPr>
              <w:p w14:paraId="38EE3288"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logs their PD symptoms</w:t>
                </w:r>
              </w:p>
            </w:tc>
          </w:tr>
          <w:tr w:rsidR="008F0277" w14:paraId="38EE328C" w14:textId="77777777">
            <w:tc>
              <w:tcPr>
                <w:tcW w:w="2220" w:type="dxa"/>
                <w:shd w:val="clear" w:color="auto" w:fill="auto"/>
                <w:tcMar>
                  <w:top w:w="100" w:type="dxa"/>
                  <w:left w:w="100" w:type="dxa"/>
                  <w:bottom w:w="100" w:type="dxa"/>
                  <w:right w:w="100" w:type="dxa"/>
                </w:tcMar>
              </w:tcPr>
              <w:p w14:paraId="38EE328A"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7140" w:type="dxa"/>
                <w:shd w:val="clear" w:color="auto" w:fill="auto"/>
                <w:tcMar>
                  <w:top w:w="100" w:type="dxa"/>
                  <w:left w:w="100" w:type="dxa"/>
                  <w:bottom w:w="100" w:type="dxa"/>
                  <w:right w:w="100" w:type="dxa"/>
                </w:tcMar>
              </w:tcPr>
              <w:p w14:paraId="38EE328B"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PD Patient</w:t>
                </w:r>
              </w:p>
            </w:tc>
          </w:tr>
          <w:tr w:rsidR="008F0277" w14:paraId="38EE328F" w14:textId="77777777">
            <w:tc>
              <w:tcPr>
                <w:tcW w:w="2220" w:type="dxa"/>
                <w:shd w:val="clear" w:color="auto" w:fill="auto"/>
                <w:tcMar>
                  <w:top w:w="100" w:type="dxa"/>
                  <w:left w:w="100" w:type="dxa"/>
                  <w:bottom w:w="100" w:type="dxa"/>
                  <w:right w:w="100" w:type="dxa"/>
                </w:tcMar>
              </w:tcPr>
              <w:p w14:paraId="38EE328D"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Triggers</w:t>
                </w:r>
              </w:p>
            </w:tc>
            <w:tc>
              <w:tcPr>
                <w:tcW w:w="7140" w:type="dxa"/>
                <w:shd w:val="clear" w:color="auto" w:fill="auto"/>
                <w:tcMar>
                  <w:top w:w="100" w:type="dxa"/>
                  <w:left w:w="100" w:type="dxa"/>
                  <w:bottom w:w="100" w:type="dxa"/>
                  <w:right w:w="100" w:type="dxa"/>
                </w:tcMar>
              </w:tcPr>
              <w:p w14:paraId="38EE328E"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"Enter Symptoms" option</w:t>
                </w:r>
              </w:p>
            </w:tc>
          </w:tr>
          <w:tr w:rsidR="008F0277" w14:paraId="38EE3292" w14:textId="77777777">
            <w:tc>
              <w:tcPr>
                <w:tcW w:w="2220" w:type="dxa"/>
                <w:shd w:val="clear" w:color="auto" w:fill="auto"/>
                <w:tcMar>
                  <w:top w:w="100" w:type="dxa"/>
                  <w:left w:w="100" w:type="dxa"/>
                  <w:bottom w:w="100" w:type="dxa"/>
                  <w:right w:w="100" w:type="dxa"/>
                </w:tcMar>
              </w:tcPr>
              <w:p w14:paraId="38EE3290"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 Conditions</w:t>
                </w:r>
              </w:p>
            </w:tc>
            <w:tc>
              <w:tcPr>
                <w:tcW w:w="7140" w:type="dxa"/>
                <w:shd w:val="clear" w:color="auto" w:fill="auto"/>
                <w:tcMar>
                  <w:top w:w="100" w:type="dxa"/>
                  <w:left w:w="100" w:type="dxa"/>
                  <w:bottom w:w="100" w:type="dxa"/>
                  <w:right w:w="100" w:type="dxa"/>
                </w:tcMar>
              </w:tcPr>
              <w:p w14:paraId="38EE3291"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is logged in, device has camera access</w:t>
                </w:r>
              </w:p>
            </w:tc>
          </w:tr>
          <w:tr w:rsidR="008F0277" w14:paraId="38EE3298" w14:textId="77777777">
            <w:trPr>
              <w:trHeight w:val="992"/>
            </w:trPr>
            <w:tc>
              <w:tcPr>
                <w:tcW w:w="2220" w:type="dxa"/>
                <w:shd w:val="clear" w:color="auto" w:fill="auto"/>
                <w:tcMar>
                  <w:top w:w="100" w:type="dxa"/>
                  <w:left w:w="100" w:type="dxa"/>
                  <w:bottom w:w="100" w:type="dxa"/>
                  <w:right w:w="100" w:type="dxa"/>
                </w:tcMar>
              </w:tcPr>
              <w:p w14:paraId="38EE3293"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 Scenario</w:t>
                </w:r>
              </w:p>
            </w:tc>
            <w:tc>
              <w:tcPr>
                <w:tcW w:w="7140" w:type="dxa"/>
                <w:shd w:val="clear" w:color="auto" w:fill="auto"/>
                <w:tcMar>
                  <w:top w:w="100" w:type="dxa"/>
                  <w:left w:w="100" w:type="dxa"/>
                  <w:bottom w:w="100" w:type="dxa"/>
                  <w:right w:w="100" w:type="dxa"/>
                </w:tcMar>
              </w:tcPr>
              <w:p w14:paraId="38EE3294" w14:textId="77777777" w:rsidR="008F0277" w:rsidRDefault="00FF3E4E">
                <w:pPr>
                  <w:widowControl w:val="0"/>
                  <w:numPr>
                    <w:ilvl w:val="0"/>
                    <w:numId w:val="2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"Enter Symptoms"</w:t>
                </w:r>
              </w:p>
              <w:p w14:paraId="38EE3295" w14:textId="77777777" w:rsidR="008F0277" w:rsidRDefault="00FF3E4E">
                <w:pPr>
                  <w:widowControl w:val="0"/>
                  <w:numPr>
                    <w:ilvl w:val="0"/>
                    <w:numId w:val="2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displays known symptoms to choose</w:t>
                </w:r>
              </w:p>
              <w:p w14:paraId="38EE3296" w14:textId="77777777" w:rsidR="008F0277" w:rsidRDefault="00FF3E4E">
                <w:pPr>
                  <w:widowControl w:val="0"/>
                  <w:numPr>
                    <w:ilvl w:val="0"/>
                    <w:numId w:val="2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inputs symptom details (time, severity, duration)</w:t>
                </w:r>
              </w:p>
              <w:p w14:paraId="38EE3297" w14:textId="77777777" w:rsidR="008F0277" w:rsidRDefault="00FF3E4E">
                <w:pPr>
                  <w:widowControl w:val="0"/>
                  <w:numPr>
                    <w:ilvl w:val="0"/>
                    <w:numId w:val="2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saves the entered data</w:t>
                </w:r>
              </w:p>
            </w:tc>
          </w:tr>
          <w:tr w:rsidR="008F0277" w14:paraId="38EE329C" w14:textId="77777777">
            <w:tc>
              <w:tcPr>
                <w:tcW w:w="2220" w:type="dxa"/>
                <w:shd w:val="clear" w:color="auto" w:fill="auto"/>
                <w:tcMar>
                  <w:top w:w="100" w:type="dxa"/>
                  <w:left w:w="100" w:type="dxa"/>
                  <w:bottom w:w="100" w:type="dxa"/>
                  <w:right w:w="100" w:type="dxa"/>
                </w:tcMar>
              </w:tcPr>
              <w:p w14:paraId="38EE3299"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w:t>
                </w:r>
              </w:p>
            </w:tc>
            <w:tc>
              <w:tcPr>
                <w:tcW w:w="7140" w:type="dxa"/>
                <w:shd w:val="clear" w:color="auto" w:fill="auto"/>
                <w:tcMar>
                  <w:top w:w="100" w:type="dxa"/>
                  <w:left w:w="100" w:type="dxa"/>
                  <w:bottom w:w="100" w:type="dxa"/>
                  <w:right w:w="100" w:type="dxa"/>
                </w:tcMar>
              </w:tcPr>
              <w:p w14:paraId="38EE329A" w14:textId="77777777" w:rsidR="008F0277" w:rsidRDefault="00FF3E4E">
                <w:pPr>
                  <w:widowControl w:val="0"/>
                  <w:numPr>
                    <w:ilvl w:val="0"/>
                    <w:numId w:val="2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 reports a new symptom not in the list</w:t>
                </w:r>
              </w:p>
              <w:p w14:paraId="38EE329B" w14:textId="77777777" w:rsidR="008F0277" w:rsidRDefault="00FF3E4E">
                <w:pPr>
                  <w:widowControl w:val="0"/>
                  <w:numPr>
                    <w:ilvl w:val="0"/>
                    <w:numId w:val="2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allows free-text entry for new symptoms</w:t>
                </w:r>
              </w:p>
            </w:tc>
          </w:tr>
        </w:tbl>
      </w:sdtContent>
    </w:sdt>
    <w:p w14:paraId="4F319538" w14:textId="77777777" w:rsidR="00C04C6D" w:rsidRDefault="00C04C6D">
      <w:pPr>
        <w:widowControl w:val="0"/>
        <w:spacing w:line="240" w:lineRule="auto"/>
        <w:jc w:val="both"/>
        <w:rPr>
          <w:rFonts w:ascii="Times New Roman" w:eastAsia="Times New Roman" w:hAnsi="Times New Roman" w:cs="Times New Roman"/>
          <w:sz w:val="24"/>
          <w:szCs w:val="24"/>
        </w:rPr>
      </w:pPr>
    </w:p>
    <w:p w14:paraId="0BF72ADF" w14:textId="77777777" w:rsidR="00C04C6D" w:rsidRDefault="00C04C6D">
      <w:pPr>
        <w:widowControl w:val="0"/>
        <w:spacing w:line="240" w:lineRule="auto"/>
        <w:jc w:val="both"/>
        <w:rPr>
          <w:rFonts w:ascii="Times New Roman" w:eastAsia="Times New Roman" w:hAnsi="Times New Roman" w:cs="Times New Roman"/>
          <w:sz w:val="24"/>
          <w:szCs w:val="24"/>
        </w:rPr>
      </w:pPr>
    </w:p>
    <w:sdt>
      <w:sdtPr>
        <w:tag w:val="goog_rdk_7"/>
        <w:id w:val="1190724750"/>
        <w:lock w:val="contentLocked"/>
      </w:sdtPr>
      <w:sdtContent>
        <w:tbl>
          <w:tblPr>
            <w:tblStyle w:val="a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7140"/>
          </w:tblGrid>
          <w:tr w:rsidR="008F0277" w14:paraId="38EE32A1" w14:textId="77777777">
            <w:tc>
              <w:tcPr>
                <w:tcW w:w="2220" w:type="dxa"/>
                <w:shd w:val="clear" w:color="auto" w:fill="auto"/>
                <w:tcMar>
                  <w:top w:w="100" w:type="dxa"/>
                  <w:left w:w="100" w:type="dxa"/>
                  <w:bottom w:w="100" w:type="dxa"/>
                  <w:right w:w="100" w:type="dxa"/>
                </w:tcMar>
              </w:tcPr>
              <w:p w14:paraId="38EE329F"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140" w:type="dxa"/>
                <w:shd w:val="clear" w:color="auto" w:fill="auto"/>
                <w:tcMar>
                  <w:top w:w="100" w:type="dxa"/>
                  <w:left w:w="100" w:type="dxa"/>
                  <w:bottom w:w="100" w:type="dxa"/>
                  <w:right w:w="100" w:type="dxa"/>
                </w:tcMar>
              </w:tcPr>
              <w:p w14:paraId="38EE32A0"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p>
            </w:tc>
          </w:tr>
          <w:tr w:rsidR="008F0277" w14:paraId="38EE32A4" w14:textId="77777777">
            <w:tc>
              <w:tcPr>
                <w:tcW w:w="2220" w:type="dxa"/>
                <w:shd w:val="clear" w:color="auto" w:fill="auto"/>
                <w:tcMar>
                  <w:top w:w="100" w:type="dxa"/>
                  <w:left w:w="100" w:type="dxa"/>
                  <w:bottom w:w="100" w:type="dxa"/>
                  <w:right w:w="100" w:type="dxa"/>
                </w:tcMar>
              </w:tcPr>
              <w:p w14:paraId="38EE32A2"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7140" w:type="dxa"/>
                <w:shd w:val="clear" w:color="auto" w:fill="auto"/>
                <w:tcMar>
                  <w:top w:w="100" w:type="dxa"/>
                  <w:left w:w="100" w:type="dxa"/>
                  <w:bottom w:w="100" w:type="dxa"/>
                  <w:right w:w="100" w:type="dxa"/>
                </w:tcMar>
              </w:tcPr>
              <w:p w14:paraId="38EE32A3"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Registered user accesses their account</w:t>
                </w:r>
              </w:p>
            </w:tc>
          </w:tr>
          <w:tr w:rsidR="008F0277" w14:paraId="38EE32A7" w14:textId="77777777">
            <w:tc>
              <w:tcPr>
                <w:tcW w:w="2220" w:type="dxa"/>
                <w:shd w:val="clear" w:color="auto" w:fill="auto"/>
                <w:tcMar>
                  <w:top w:w="100" w:type="dxa"/>
                  <w:left w:w="100" w:type="dxa"/>
                  <w:bottom w:w="100" w:type="dxa"/>
                  <w:right w:w="100" w:type="dxa"/>
                </w:tcMar>
              </w:tcPr>
              <w:p w14:paraId="38EE32A5"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7140" w:type="dxa"/>
                <w:shd w:val="clear" w:color="auto" w:fill="auto"/>
                <w:tcMar>
                  <w:top w:w="100" w:type="dxa"/>
                  <w:left w:w="100" w:type="dxa"/>
                  <w:bottom w:w="100" w:type="dxa"/>
                  <w:right w:w="100" w:type="dxa"/>
                </w:tcMar>
              </w:tcPr>
              <w:p w14:paraId="38EE32A6"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General User, PD Patient</w:t>
                </w:r>
              </w:p>
            </w:tc>
          </w:tr>
          <w:tr w:rsidR="008F0277" w14:paraId="38EE32AA" w14:textId="77777777">
            <w:tc>
              <w:tcPr>
                <w:tcW w:w="2220" w:type="dxa"/>
                <w:shd w:val="clear" w:color="auto" w:fill="auto"/>
                <w:tcMar>
                  <w:top w:w="100" w:type="dxa"/>
                  <w:left w:w="100" w:type="dxa"/>
                  <w:bottom w:w="100" w:type="dxa"/>
                  <w:right w:w="100" w:type="dxa"/>
                </w:tcMar>
              </w:tcPr>
              <w:p w14:paraId="38EE32A8"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Triggers</w:t>
                </w:r>
              </w:p>
            </w:tc>
            <w:tc>
              <w:tcPr>
                <w:tcW w:w="7140" w:type="dxa"/>
                <w:shd w:val="clear" w:color="auto" w:fill="auto"/>
                <w:tcMar>
                  <w:top w:w="100" w:type="dxa"/>
                  <w:left w:w="100" w:type="dxa"/>
                  <w:bottom w:w="100" w:type="dxa"/>
                  <w:right w:w="100" w:type="dxa"/>
                </w:tcMar>
              </w:tcPr>
              <w:p w14:paraId="38EE32A9"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selects "Login" option</w:t>
                </w:r>
              </w:p>
            </w:tc>
          </w:tr>
          <w:tr w:rsidR="008F0277" w14:paraId="38EE32AD" w14:textId="77777777">
            <w:tc>
              <w:tcPr>
                <w:tcW w:w="2220" w:type="dxa"/>
                <w:shd w:val="clear" w:color="auto" w:fill="auto"/>
                <w:tcMar>
                  <w:top w:w="100" w:type="dxa"/>
                  <w:left w:w="100" w:type="dxa"/>
                  <w:bottom w:w="100" w:type="dxa"/>
                  <w:right w:w="100" w:type="dxa"/>
                </w:tcMar>
              </w:tcPr>
              <w:p w14:paraId="38EE32AB"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 Conditions</w:t>
                </w:r>
              </w:p>
            </w:tc>
            <w:tc>
              <w:tcPr>
                <w:tcW w:w="7140" w:type="dxa"/>
                <w:shd w:val="clear" w:color="auto" w:fill="auto"/>
                <w:tcMar>
                  <w:top w:w="100" w:type="dxa"/>
                  <w:left w:w="100" w:type="dxa"/>
                  <w:bottom w:w="100" w:type="dxa"/>
                  <w:right w:w="100" w:type="dxa"/>
                </w:tcMar>
              </w:tcPr>
              <w:p w14:paraId="38EE32AC"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is not logged in</w:t>
                </w:r>
              </w:p>
            </w:tc>
          </w:tr>
          <w:tr w:rsidR="008F0277" w14:paraId="38EE32B4" w14:textId="77777777">
            <w:tc>
              <w:tcPr>
                <w:tcW w:w="2220" w:type="dxa"/>
                <w:shd w:val="clear" w:color="auto" w:fill="auto"/>
                <w:tcMar>
                  <w:top w:w="100" w:type="dxa"/>
                  <w:left w:w="100" w:type="dxa"/>
                  <w:bottom w:w="100" w:type="dxa"/>
                  <w:right w:w="100" w:type="dxa"/>
                </w:tcMar>
              </w:tcPr>
              <w:p w14:paraId="38EE32AE"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 Scenario</w:t>
                </w:r>
              </w:p>
            </w:tc>
            <w:tc>
              <w:tcPr>
                <w:tcW w:w="7140" w:type="dxa"/>
                <w:shd w:val="clear" w:color="auto" w:fill="auto"/>
                <w:tcMar>
                  <w:top w:w="100" w:type="dxa"/>
                  <w:left w:w="100" w:type="dxa"/>
                  <w:bottom w:w="100" w:type="dxa"/>
                  <w:right w:w="100" w:type="dxa"/>
                </w:tcMar>
              </w:tcPr>
              <w:p w14:paraId="38EE32AF" w14:textId="77777777" w:rsidR="008F0277" w:rsidRDefault="00FF3E4E">
                <w:pPr>
                  <w:widowControl w:val="0"/>
                  <w:numPr>
                    <w:ilvl w:val="0"/>
                    <w:numId w:val="5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selects "Login"</w:t>
                </w:r>
              </w:p>
              <w:p w14:paraId="38EE32B0" w14:textId="77777777" w:rsidR="008F0277" w:rsidRDefault="00FF3E4E">
                <w:pPr>
                  <w:widowControl w:val="0"/>
                  <w:numPr>
                    <w:ilvl w:val="0"/>
                    <w:numId w:val="5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login form</w:t>
                </w:r>
              </w:p>
              <w:p w14:paraId="38EE32B1" w14:textId="77777777" w:rsidR="008F0277" w:rsidRDefault="00FF3E4E">
                <w:pPr>
                  <w:widowControl w:val="0"/>
                  <w:numPr>
                    <w:ilvl w:val="0"/>
                    <w:numId w:val="5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enters credentials</w:t>
                </w:r>
              </w:p>
              <w:p w14:paraId="38EE32B2" w14:textId="77777777" w:rsidR="008F0277" w:rsidRDefault="00FF3E4E">
                <w:pPr>
                  <w:widowControl w:val="0"/>
                  <w:numPr>
                    <w:ilvl w:val="0"/>
                    <w:numId w:val="5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validates credentials</w:t>
                </w:r>
              </w:p>
              <w:p w14:paraId="38EE32B3" w14:textId="77777777" w:rsidR="008F0277" w:rsidRDefault="00FF3E4E">
                <w:pPr>
                  <w:widowControl w:val="0"/>
                  <w:numPr>
                    <w:ilvl w:val="0"/>
                    <w:numId w:val="5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logs user in</w:t>
                </w:r>
              </w:p>
            </w:tc>
          </w:tr>
          <w:tr w:rsidR="008F0277" w14:paraId="38EE32B8" w14:textId="77777777">
            <w:tc>
              <w:tcPr>
                <w:tcW w:w="2220" w:type="dxa"/>
                <w:shd w:val="clear" w:color="auto" w:fill="auto"/>
                <w:tcMar>
                  <w:top w:w="100" w:type="dxa"/>
                  <w:left w:w="100" w:type="dxa"/>
                  <w:bottom w:w="100" w:type="dxa"/>
                  <w:right w:w="100" w:type="dxa"/>
                </w:tcMar>
              </w:tcPr>
              <w:p w14:paraId="38EE32B5"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w:t>
                </w:r>
              </w:p>
            </w:tc>
            <w:tc>
              <w:tcPr>
                <w:tcW w:w="7140" w:type="dxa"/>
                <w:shd w:val="clear" w:color="auto" w:fill="auto"/>
                <w:tcMar>
                  <w:top w:w="100" w:type="dxa"/>
                  <w:left w:w="100" w:type="dxa"/>
                  <w:bottom w:w="100" w:type="dxa"/>
                  <w:right w:w="100" w:type="dxa"/>
                </w:tcMar>
              </w:tcPr>
              <w:p w14:paraId="38EE32B6" w14:textId="77777777" w:rsidR="008F0277" w:rsidRDefault="00FF3E4E">
                <w:pPr>
                  <w:widowControl w:val="0"/>
                  <w:numPr>
                    <w:ilvl w:val="0"/>
                    <w:numId w:val="2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enters incorrect credentials</w:t>
                </w:r>
              </w:p>
              <w:p w14:paraId="38EE32B7" w14:textId="77777777" w:rsidR="008F0277" w:rsidRDefault="00FF3E4E">
                <w:pPr>
                  <w:widowControl w:val="0"/>
                  <w:numPr>
                    <w:ilvl w:val="0"/>
                    <w:numId w:val="2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error message</w:t>
                </w:r>
              </w:p>
            </w:tc>
          </w:tr>
        </w:tbl>
      </w:sdtContent>
    </w:sdt>
    <w:p w14:paraId="38EE32B9" w14:textId="77777777" w:rsidR="008F0277" w:rsidRDefault="008F0277">
      <w:pPr>
        <w:widowControl w:val="0"/>
        <w:spacing w:line="240" w:lineRule="auto"/>
        <w:jc w:val="both"/>
        <w:rPr>
          <w:rFonts w:ascii="Times New Roman" w:eastAsia="Times New Roman" w:hAnsi="Times New Roman" w:cs="Times New Roman"/>
          <w:sz w:val="24"/>
          <w:szCs w:val="24"/>
        </w:rPr>
      </w:pPr>
    </w:p>
    <w:p w14:paraId="38EE32BA" w14:textId="77777777" w:rsidR="008F0277" w:rsidRDefault="008F0277">
      <w:pPr>
        <w:widowControl w:val="0"/>
        <w:spacing w:line="240" w:lineRule="auto"/>
        <w:jc w:val="both"/>
        <w:rPr>
          <w:rFonts w:ascii="Times New Roman" w:eastAsia="Times New Roman" w:hAnsi="Times New Roman" w:cs="Times New Roman"/>
          <w:sz w:val="24"/>
          <w:szCs w:val="24"/>
        </w:rPr>
      </w:pPr>
    </w:p>
    <w:sdt>
      <w:sdtPr>
        <w:tag w:val="goog_rdk_8"/>
        <w:id w:val="282236501"/>
        <w:lock w:val="contentLocked"/>
      </w:sdtPr>
      <w:sdtContent>
        <w:tbl>
          <w:tblPr>
            <w:tblStyle w:val="a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7140"/>
          </w:tblGrid>
          <w:tr w:rsidR="008F0277" w14:paraId="38EE32BD" w14:textId="77777777">
            <w:tc>
              <w:tcPr>
                <w:tcW w:w="2220" w:type="dxa"/>
                <w:shd w:val="clear" w:color="auto" w:fill="auto"/>
                <w:tcMar>
                  <w:top w:w="100" w:type="dxa"/>
                  <w:left w:w="100" w:type="dxa"/>
                  <w:bottom w:w="100" w:type="dxa"/>
                  <w:right w:w="100" w:type="dxa"/>
                </w:tcMar>
              </w:tcPr>
              <w:p w14:paraId="38EE32BB"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140" w:type="dxa"/>
                <w:shd w:val="clear" w:color="auto" w:fill="auto"/>
                <w:tcMar>
                  <w:top w:w="100" w:type="dxa"/>
                  <w:left w:w="100" w:type="dxa"/>
                  <w:bottom w:w="100" w:type="dxa"/>
                  <w:right w:w="100" w:type="dxa"/>
                </w:tcMar>
              </w:tcPr>
              <w:p w14:paraId="38EE32BC"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Signup</w:t>
                </w:r>
              </w:p>
            </w:tc>
          </w:tr>
          <w:tr w:rsidR="008F0277" w14:paraId="38EE32C0" w14:textId="77777777">
            <w:tc>
              <w:tcPr>
                <w:tcW w:w="2220" w:type="dxa"/>
                <w:shd w:val="clear" w:color="auto" w:fill="auto"/>
                <w:tcMar>
                  <w:top w:w="100" w:type="dxa"/>
                  <w:left w:w="100" w:type="dxa"/>
                  <w:bottom w:w="100" w:type="dxa"/>
                  <w:right w:w="100" w:type="dxa"/>
                </w:tcMar>
              </w:tcPr>
              <w:p w14:paraId="38EE32BE"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7140" w:type="dxa"/>
                <w:shd w:val="clear" w:color="auto" w:fill="auto"/>
                <w:tcMar>
                  <w:top w:w="100" w:type="dxa"/>
                  <w:left w:w="100" w:type="dxa"/>
                  <w:bottom w:w="100" w:type="dxa"/>
                  <w:right w:w="100" w:type="dxa"/>
                </w:tcMar>
              </w:tcPr>
              <w:p w14:paraId="38EE32BF"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New user creates an account</w:t>
                </w:r>
              </w:p>
            </w:tc>
          </w:tr>
          <w:tr w:rsidR="008F0277" w14:paraId="38EE32C3" w14:textId="77777777">
            <w:tc>
              <w:tcPr>
                <w:tcW w:w="2220" w:type="dxa"/>
                <w:shd w:val="clear" w:color="auto" w:fill="auto"/>
                <w:tcMar>
                  <w:top w:w="100" w:type="dxa"/>
                  <w:left w:w="100" w:type="dxa"/>
                  <w:bottom w:w="100" w:type="dxa"/>
                  <w:right w:w="100" w:type="dxa"/>
                </w:tcMar>
              </w:tcPr>
              <w:p w14:paraId="38EE32C1"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7140" w:type="dxa"/>
                <w:shd w:val="clear" w:color="auto" w:fill="auto"/>
                <w:tcMar>
                  <w:top w:w="100" w:type="dxa"/>
                  <w:left w:w="100" w:type="dxa"/>
                  <w:bottom w:w="100" w:type="dxa"/>
                  <w:right w:w="100" w:type="dxa"/>
                </w:tcMar>
              </w:tcPr>
              <w:p w14:paraId="38EE32C2"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General User</w:t>
                </w:r>
              </w:p>
            </w:tc>
          </w:tr>
          <w:tr w:rsidR="008F0277" w14:paraId="38EE32C6" w14:textId="77777777">
            <w:tc>
              <w:tcPr>
                <w:tcW w:w="2220" w:type="dxa"/>
                <w:shd w:val="clear" w:color="auto" w:fill="auto"/>
                <w:tcMar>
                  <w:top w:w="100" w:type="dxa"/>
                  <w:left w:w="100" w:type="dxa"/>
                  <w:bottom w:w="100" w:type="dxa"/>
                  <w:right w:w="100" w:type="dxa"/>
                </w:tcMar>
              </w:tcPr>
              <w:p w14:paraId="38EE32C4"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Triggers</w:t>
                </w:r>
              </w:p>
            </w:tc>
            <w:tc>
              <w:tcPr>
                <w:tcW w:w="7140" w:type="dxa"/>
                <w:shd w:val="clear" w:color="auto" w:fill="auto"/>
                <w:tcMar>
                  <w:top w:w="100" w:type="dxa"/>
                  <w:left w:w="100" w:type="dxa"/>
                  <w:bottom w:w="100" w:type="dxa"/>
                  <w:right w:w="100" w:type="dxa"/>
                </w:tcMar>
              </w:tcPr>
              <w:p w14:paraId="38EE32C5"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selects "Signup" option</w:t>
                </w:r>
              </w:p>
            </w:tc>
          </w:tr>
          <w:tr w:rsidR="008F0277" w14:paraId="38EE32C9" w14:textId="77777777">
            <w:tc>
              <w:tcPr>
                <w:tcW w:w="2220" w:type="dxa"/>
                <w:shd w:val="clear" w:color="auto" w:fill="auto"/>
                <w:tcMar>
                  <w:top w:w="100" w:type="dxa"/>
                  <w:left w:w="100" w:type="dxa"/>
                  <w:bottom w:w="100" w:type="dxa"/>
                  <w:right w:w="100" w:type="dxa"/>
                </w:tcMar>
              </w:tcPr>
              <w:p w14:paraId="38EE32C7"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 Conditions</w:t>
                </w:r>
              </w:p>
            </w:tc>
            <w:tc>
              <w:tcPr>
                <w:tcW w:w="7140" w:type="dxa"/>
                <w:shd w:val="clear" w:color="auto" w:fill="auto"/>
                <w:tcMar>
                  <w:top w:w="100" w:type="dxa"/>
                  <w:left w:w="100" w:type="dxa"/>
                  <w:bottom w:w="100" w:type="dxa"/>
                  <w:right w:w="100" w:type="dxa"/>
                </w:tcMar>
              </w:tcPr>
              <w:p w14:paraId="38EE32C8"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is not exist</w:t>
                </w:r>
              </w:p>
            </w:tc>
          </w:tr>
          <w:tr w:rsidR="008F0277" w14:paraId="38EE32D1" w14:textId="77777777">
            <w:tc>
              <w:tcPr>
                <w:tcW w:w="2220" w:type="dxa"/>
                <w:shd w:val="clear" w:color="auto" w:fill="auto"/>
                <w:tcMar>
                  <w:top w:w="100" w:type="dxa"/>
                  <w:left w:w="100" w:type="dxa"/>
                  <w:bottom w:w="100" w:type="dxa"/>
                  <w:right w:w="100" w:type="dxa"/>
                </w:tcMar>
              </w:tcPr>
              <w:p w14:paraId="38EE32CA"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Successful Scenario</w:t>
                </w:r>
              </w:p>
            </w:tc>
            <w:tc>
              <w:tcPr>
                <w:tcW w:w="7140" w:type="dxa"/>
                <w:shd w:val="clear" w:color="auto" w:fill="auto"/>
                <w:tcMar>
                  <w:top w:w="100" w:type="dxa"/>
                  <w:left w:w="100" w:type="dxa"/>
                  <w:bottom w:w="100" w:type="dxa"/>
                  <w:right w:w="100" w:type="dxa"/>
                </w:tcMar>
              </w:tcPr>
              <w:p w14:paraId="38EE32CB" w14:textId="77777777" w:rsidR="008F0277" w:rsidRDefault="00FF3E4E">
                <w:pPr>
                  <w:widowControl w:val="0"/>
                  <w:numPr>
                    <w:ilvl w:val="0"/>
                    <w:numId w:val="5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selects "Signup"</w:t>
                </w:r>
              </w:p>
              <w:p w14:paraId="38EE32CC" w14:textId="77777777" w:rsidR="008F0277" w:rsidRDefault="00FF3E4E">
                <w:pPr>
                  <w:widowControl w:val="0"/>
                  <w:numPr>
                    <w:ilvl w:val="0"/>
                    <w:numId w:val="5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signup form</w:t>
                </w:r>
              </w:p>
              <w:p w14:paraId="38EE32CD" w14:textId="77777777" w:rsidR="008F0277" w:rsidRDefault="00FF3E4E">
                <w:pPr>
                  <w:widowControl w:val="0"/>
                  <w:numPr>
                    <w:ilvl w:val="0"/>
                    <w:numId w:val="5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enters required information</w:t>
                </w:r>
              </w:p>
              <w:p w14:paraId="38EE32CE" w14:textId="77777777" w:rsidR="008F0277" w:rsidRDefault="00FF3E4E">
                <w:pPr>
                  <w:widowControl w:val="0"/>
                  <w:numPr>
                    <w:ilvl w:val="0"/>
                    <w:numId w:val="5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selects appropriate role</w:t>
                </w:r>
              </w:p>
              <w:p w14:paraId="38EE32CF" w14:textId="77777777" w:rsidR="008F0277" w:rsidRDefault="00FF3E4E">
                <w:pPr>
                  <w:widowControl w:val="0"/>
                  <w:numPr>
                    <w:ilvl w:val="0"/>
                    <w:numId w:val="5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validates information</w:t>
                </w:r>
              </w:p>
              <w:p w14:paraId="38EE32D0" w14:textId="77777777" w:rsidR="008F0277" w:rsidRDefault="00FF3E4E">
                <w:pPr>
                  <w:widowControl w:val="0"/>
                  <w:numPr>
                    <w:ilvl w:val="0"/>
                    <w:numId w:val="5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creates account and logs user in</w:t>
                </w:r>
              </w:p>
            </w:tc>
          </w:tr>
          <w:tr w:rsidR="008F0277" w14:paraId="38EE32D5" w14:textId="77777777">
            <w:tc>
              <w:tcPr>
                <w:tcW w:w="2220" w:type="dxa"/>
                <w:shd w:val="clear" w:color="auto" w:fill="auto"/>
                <w:tcMar>
                  <w:top w:w="100" w:type="dxa"/>
                  <w:left w:w="100" w:type="dxa"/>
                  <w:bottom w:w="100" w:type="dxa"/>
                  <w:right w:w="100" w:type="dxa"/>
                </w:tcMar>
              </w:tcPr>
              <w:p w14:paraId="38EE32D2"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w:t>
                </w:r>
              </w:p>
            </w:tc>
            <w:tc>
              <w:tcPr>
                <w:tcW w:w="7140" w:type="dxa"/>
                <w:shd w:val="clear" w:color="auto" w:fill="auto"/>
                <w:tcMar>
                  <w:top w:w="100" w:type="dxa"/>
                  <w:left w:w="100" w:type="dxa"/>
                  <w:bottom w:w="100" w:type="dxa"/>
                  <w:right w:w="100" w:type="dxa"/>
                </w:tcMar>
              </w:tcPr>
              <w:p w14:paraId="38EE32D3" w14:textId="77777777" w:rsidR="008F0277" w:rsidRDefault="00FF3E4E">
                <w:pPr>
                  <w:widowControl w:val="0"/>
                  <w:numPr>
                    <w:ilvl w:val="0"/>
                    <w:numId w:val="5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enters invalid information</w:t>
                </w:r>
              </w:p>
              <w:p w14:paraId="38EE32D4" w14:textId="77777777" w:rsidR="008F0277" w:rsidRDefault="00FF3E4E">
                <w:pPr>
                  <w:widowControl w:val="0"/>
                  <w:numPr>
                    <w:ilvl w:val="0"/>
                    <w:numId w:val="5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error and asks for correction</w:t>
                </w:r>
              </w:p>
            </w:tc>
          </w:tr>
        </w:tbl>
      </w:sdtContent>
    </w:sdt>
    <w:p w14:paraId="38EE32D7" w14:textId="77777777" w:rsidR="008F0277" w:rsidRDefault="008F0277">
      <w:pPr>
        <w:widowControl w:val="0"/>
        <w:spacing w:line="240" w:lineRule="auto"/>
        <w:jc w:val="both"/>
        <w:rPr>
          <w:rFonts w:ascii="Times New Roman" w:eastAsia="Times New Roman" w:hAnsi="Times New Roman" w:cs="Times New Roman"/>
          <w:sz w:val="24"/>
          <w:szCs w:val="24"/>
        </w:rPr>
      </w:pPr>
    </w:p>
    <w:p w14:paraId="35169C6D" w14:textId="77777777" w:rsidR="00771DD6" w:rsidRDefault="00771DD6">
      <w:pPr>
        <w:widowControl w:val="0"/>
        <w:spacing w:line="240" w:lineRule="auto"/>
        <w:jc w:val="both"/>
        <w:rPr>
          <w:rFonts w:ascii="Times New Roman" w:eastAsia="Times New Roman" w:hAnsi="Times New Roman" w:cs="Times New Roman"/>
          <w:sz w:val="24"/>
          <w:szCs w:val="24"/>
        </w:rPr>
      </w:pPr>
    </w:p>
    <w:sdt>
      <w:sdtPr>
        <w:tag w:val="goog_rdk_9"/>
        <w:id w:val="-1777863441"/>
        <w:lock w:val="contentLocked"/>
      </w:sdtPr>
      <w:sdtContent>
        <w:tbl>
          <w:tblPr>
            <w:tblStyle w:val="a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7140"/>
          </w:tblGrid>
          <w:tr w:rsidR="008F0277" w14:paraId="38EE32DA" w14:textId="77777777">
            <w:tc>
              <w:tcPr>
                <w:tcW w:w="2220" w:type="dxa"/>
                <w:shd w:val="clear" w:color="auto" w:fill="auto"/>
                <w:tcMar>
                  <w:top w:w="100" w:type="dxa"/>
                  <w:left w:w="100" w:type="dxa"/>
                  <w:bottom w:w="100" w:type="dxa"/>
                  <w:right w:w="100" w:type="dxa"/>
                </w:tcMar>
              </w:tcPr>
              <w:p w14:paraId="38EE32D8"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140" w:type="dxa"/>
                <w:shd w:val="clear" w:color="auto" w:fill="auto"/>
                <w:tcMar>
                  <w:top w:w="100" w:type="dxa"/>
                  <w:left w:w="100" w:type="dxa"/>
                  <w:bottom w:w="100" w:type="dxa"/>
                  <w:right w:w="100" w:type="dxa"/>
                </w:tcMar>
              </w:tcPr>
              <w:p w14:paraId="38EE32D9"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View Graph</w:t>
                </w:r>
              </w:p>
            </w:tc>
          </w:tr>
          <w:tr w:rsidR="008F0277" w14:paraId="38EE32DD" w14:textId="77777777">
            <w:tc>
              <w:tcPr>
                <w:tcW w:w="2220" w:type="dxa"/>
                <w:shd w:val="clear" w:color="auto" w:fill="auto"/>
                <w:tcMar>
                  <w:top w:w="100" w:type="dxa"/>
                  <w:left w:w="100" w:type="dxa"/>
                  <w:bottom w:w="100" w:type="dxa"/>
                  <w:right w:w="100" w:type="dxa"/>
                </w:tcMar>
              </w:tcPr>
              <w:p w14:paraId="38EE32DB"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7140" w:type="dxa"/>
                <w:shd w:val="clear" w:color="auto" w:fill="auto"/>
                <w:tcMar>
                  <w:top w:w="100" w:type="dxa"/>
                  <w:left w:w="100" w:type="dxa"/>
                  <w:bottom w:w="100" w:type="dxa"/>
                  <w:right w:w="100" w:type="dxa"/>
                </w:tcMar>
              </w:tcPr>
              <w:p w14:paraId="38EE32DC"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checks the daily graph for overview</w:t>
                </w:r>
              </w:p>
            </w:tc>
          </w:tr>
          <w:tr w:rsidR="008F0277" w14:paraId="38EE32E0" w14:textId="77777777">
            <w:tc>
              <w:tcPr>
                <w:tcW w:w="2220" w:type="dxa"/>
                <w:shd w:val="clear" w:color="auto" w:fill="auto"/>
                <w:tcMar>
                  <w:top w:w="100" w:type="dxa"/>
                  <w:left w:w="100" w:type="dxa"/>
                  <w:bottom w:w="100" w:type="dxa"/>
                  <w:right w:w="100" w:type="dxa"/>
                </w:tcMar>
              </w:tcPr>
              <w:p w14:paraId="38EE32DE"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7140" w:type="dxa"/>
                <w:shd w:val="clear" w:color="auto" w:fill="auto"/>
                <w:tcMar>
                  <w:top w:w="100" w:type="dxa"/>
                  <w:left w:w="100" w:type="dxa"/>
                  <w:bottom w:w="100" w:type="dxa"/>
                  <w:right w:w="100" w:type="dxa"/>
                </w:tcMar>
              </w:tcPr>
              <w:p w14:paraId="38EE32DF"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General User, PD Patient</w:t>
                </w:r>
              </w:p>
            </w:tc>
          </w:tr>
          <w:tr w:rsidR="008F0277" w14:paraId="38EE32E3" w14:textId="77777777">
            <w:tc>
              <w:tcPr>
                <w:tcW w:w="2220" w:type="dxa"/>
                <w:shd w:val="clear" w:color="auto" w:fill="auto"/>
                <w:tcMar>
                  <w:top w:w="100" w:type="dxa"/>
                  <w:left w:w="100" w:type="dxa"/>
                  <w:bottom w:w="100" w:type="dxa"/>
                  <w:right w:w="100" w:type="dxa"/>
                </w:tcMar>
              </w:tcPr>
              <w:p w14:paraId="38EE32E1"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Triggers</w:t>
                </w:r>
              </w:p>
            </w:tc>
            <w:tc>
              <w:tcPr>
                <w:tcW w:w="7140" w:type="dxa"/>
                <w:shd w:val="clear" w:color="auto" w:fill="auto"/>
                <w:tcMar>
                  <w:top w:w="100" w:type="dxa"/>
                  <w:left w:w="100" w:type="dxa"/>
                  <w:bottom w:w="100" w:type="dxa"/>
                  <w:right w:w="100" w:type="dxa"/>
                </w:tcMar>
              </w:tcPr>
              <w:p w14:paraId="38EE32E2"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actors press the “View Graph” button</w:t>
                </w:r>
              </w:p>
            </w:tc>
          </w:tr>
          <w:tr w:rsidR="008F0277" w14:paraId="38EE32E6" w14:textId="77777777">
            <w:tc>
              <w:tcPr>
                <w:tcW w:w="2220" w:type="dxa"/>
                <w:shd w:val="clear" w:color="auto" w:fill="auto"/>
                <w:tcMar>
                  <w:top w:w="100" w:type="dxa"/>
                  <w:left w:w="100" w:type="dxa"/>
                  <w:bottom w:w="100" w:type="dxa"/>
                  <w:right w:w="100" w:type="dxa"/>
                </w:tcMar>
              </w:tcPr>
              <w:p w14:paraId="38EE32E4"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 Conditions</w:t>
                </w:r>
              </w:p>
            </w:tc>
            <w:tc>
              <w:tcPr>
                <w:tcW w:w="7140" w:type="dxa"/>
                <w:shd w:val="clear" w:color="auto" w:fill="auto"/>
                <w:tcMar>
                  <w:top w:w="100" w:type="dxa"/>
                  <w:left w:w="100" w:type="dxa"/>
                  <w:bottom w:w="100" w:type="dxa"/>
                  <w:right w:w="100" w:type="dxa"/>
                </w:tcMar>
              </w:tcPr>
              <w:p w14:paraId="38EE32E5"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entered throughout the day</w:t>
                </w:r>
              </w:p>
            </w:tc>
          </w:tr>
          <w:tr w:rsidR="008F0277" w14:paraId="38EE32EB" w14:textId="77777777">
            <w:tc>
              <w:tcPr>
                <w:tcW w:w="2220" w:type="dxa"/>
                <w:shd w:val="clear" w:color="auto" w:fill="auto"/>
                <w:tcMar>
                  <w:top w:w="100" w:type="dxa"/>
                  <w:left w:w="100" w:type="dxa"/>
                  <w:bottom w:w="100" w:type="dxa"/>
                  <w:right w:w="100" w:type="dxa"/>
                </w:tcMar>
              </w:tcPr>
              <w:p w14:paraId="38EE32E7"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 Scenario</w:t>
                </w:r>
              </w:p>
            </w:tc>
            <w:tc>
              <w:tcPr>
                <w:tcW w:w="7140" w:type="dxa"/>
                <w:shd w:val="clear" w:color="auto" w:fill="auto"/>
                <w:tcMar>
                  <w:top w:w="100" w:type="dxa"/>
                  <w:left w:w="100" w:type="dxa"/>
                  <w:bottom w:w="100" w:type="dxa"/>
                  <w:right w:w="100" w:type="dxa"/>
                </w:tcMar>
              </w:tcPr>
              <w:p w14:paraId="38EE32E8" w14:textId="77777777" w:rsidR="008F0277" w:rsidRDefault="00FF3E4E">
                <w:pPr>
                  <w:widowControl w:val="0"/>
                  <w:numPr>
                    <w:ilvl w:val="0"/>
                    <w:numId w:val="5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actors click on ‘Daily Graph’ button</w:t>
                </w:r>
              </w:p>
              <w:p w14:paraId="38EE32E9" w14:textId="77777777" w:rsidR="008F0277" w:rsidRDefault="00FF3E4E">
                <w:pPr>
                  <w:widowControl w:val="0"/>
                  <w:numPr>
                    <w:ilvl w:val="0"/>
                    <w:numId w:val="5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opens the ‘Daily Graph’ overview</w:t>
                </w:r>
              </w:p>
              <w:p w14:paraId="38EE32EA" w14:textId="77777777" w:rsidR="008F0277" w:rsidRDefault="00FF3E4E">
                <w:pPr>
                  <w:widowControl w:val="0"/>
                  <w:numPr>
                    <w:ilvl w:val="0"/>
                    <w:numId w:val="5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daily data on a graph</w:t>
                </w:r>
              </w:p>
            </w:tc>
          </w:tr>
          <w:tr w:rsidR="008F0277" w14:paraId="38EE32EF" w14:textId="77777777">
            <w:tc>
              <w:tcPr>
                <w:tcW w:w="2220" w:type="dxa"/>
                <w:shd w:val="clear" w:color="auto" w:fill="auto"/>
                <w:tcMar>
                  <w:top w:w="100" w:type="dxa"/>
                  <w:left w:w="100" w:type="dxa"/>
                  <w:bottom w:w="100" w:type="dxa"/>
                  <w:right w:w="100" w:type="dxa"/>
                </w:tcMar>
              </w:tcPr>
              <w:p w14:paraId="38EE32EC"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w:t>
                </w:r>
              </w:p>
            </w:tc>
            <w:tc>
              <w:tcPr>
                <w:tcW w:w="7140" w:type="dxa"/>
                <w:shd w:val="clear" w:color="auto" w:fill="auto"/>
                <w:tcMar>
                  <w:top w:w="100" w:type="dxa"/>
                  <w:left w:w="100" w:type="dxa"/>
                  <w:bottom w:w="100" w:type="dxa"/>
                  <w:right w:w="100" w:type="dxa"/>
                </w:tcMar>
              </w:tcPr>
              <w:p w14:paraId="38EE32ED" w14:textId="77777777" w:rsidR="008F0277" w:rsidRDefault="00FF3E4E">
                <w:pPr>
                  <w:widowControl w:val="0"/>
                  <w:numPr>
                    <w:ilvl w:val="0"/>
                    <w:numId w:val="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 data available for the day</w:t>
                </w:r>
              </w:p>
              <w:p w14:paraId="38EE32EE" w14:textId="77777777" w:rsidR="008F0277" w:rsidRDefault="00FF3E4E">
                <w:pPr>
                  <w:widowControl w:val="0"/>
                  <w:numPr>
                    <w:ilvl w:val="0"/>
                    <w:numId w:val="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a message indicating no data to show</w:t>
                </w:r>
              </w:p>
            </w:tc>
          </w:tr>
        </w:tbl>
      </w:sdtContent>
    </w:sdt>
    <w:p w14:paraId="38EE32F0" w14:textId="77777777" w:rsidR="008F0277" w:rsidRDefault="008F0277">
      <w:pPr>
        <w:widowControl w:val="0"/>
        <w:spacing w:line="240" w:lineRule="auto"/>
        <w:jc w:val="both"/>
        <w:rPr>
          <w:rFonts w:ascii="Times New Roman" w:eastAsia="Times New Roman" w:hAnsi="Times New Roman" w:cs="Times New Roman"/>
          <w:sz w:val="24"/>
          <w:szCs w:val="24"/>
        </w:rPr>
      </w:pPr>
    </w:p>
    <w:p w14:paraId="38EE32F1" w14:textId="77777777" w:rsidR="008F0277" w:rsidRDefault="008F0277">
      <w:pPr>
        <w:widowControl w:val="0"/>
        <w:spacing w:line="240" w:lineRule="auto"/>
        <w:jc w:val="both"/>
        <w:rPr>
          <w:rFonts w:ascii="Times New Roman" w:eastAsia="Times New Roman" w:hAnsi="Times New Roman" w:cs="Times New Roman"/>
          <w:sz w:val="24"/>
          <w:szCs w:val="24"/>
        </w:rPr>
      </w:pPr>
    </w:p>
    <w:sdt>
      <w:sdtPr>
        <w:tag w:val="goog_rdk_10"/>
        <w:id w:val="-420417751"/>
        <w:lock w:val="contentLocked"/>
      </w:sdtPr>
      <w:sdtContent>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7140"/>
          </w:tblGrid>
          <w:tr w:rsidR="008F0277" w14:paraId="38EE32F4" w14:textId="77777777">
            <w:tc>
              <w:tcPr>
                <w:tcW w:w="2220" w:type="dxa"/>
                <w:shd w:val="clear" w:color="auto" w:fill="auto"/>
                <w:tcMar>
                  <w:top w:w="100" w:type="dxa"/>
                  <w:left w:w="100" w:type="dxa"/>
                  <w:bottom w:w="100" w:type="dxa"/>
                  <w:right w:w="100" w:type="dxa"/>
                </w:tcMar>
              </w:tcPr>
              <w:p w14:paraId="38EE32F2"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140" w:type="dxa"/>
                <w:shd w:val="clear" w:color="auto" w:fill="auto"/>
                <w:tcMar>
                  <w:top w:w="100" w:type="dxa"/>
                  <w:left w:w="100" w:type="dxa"/>
                  <w:bottom w:w="100" w:type="dxa"/>
                  <w:right w:w="100" w:type="dxa"/>
                </w:tcMar>
              </w:tcPr>
              <w:p w14:paraId="38EE32F3"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View Patient Data</w:t>
                </w:r>
              </w:p>
            </w:tc>
          </w:tr>
          <w:tr w:rsidR="008F0277" w14:paraId="38EE32F7" w14:textId="77777777">
            <w:tc>
              <w:tcPr>
                <w:tcW w:w="2220" w:type="dxa"/>
                <w:shd w:val="clear" w:color="auto" w:fill="auto"/>
                <w:tcMar>
                  <w:top w:w="100" w:type="dxa"/>
                  <w:left w:w="100" w:type="dxa"/>
                  <w:bottom w:w="100" w:type="dxa"/>
                  <w:right w:w="100" w:type="dxa"/>
                </w:tcMar>
              </w:tcPr>
              <w:p w14:paraId="38EE32F5"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7140" w:type="dxa"/>
                <w:shd w:val="clear" w:color="auto" w:fill="auto"/>
                <w:tcMar>
                  <w:top w:w="100" w:type="dxa"/>
                  <w:left w:w="100" w:type="dxa"/>
                  <w:bottom w:w="100" w:type="dxa"/>
                  <w:right w:w="100" w:type="dxa"/>
                </w:tcMar>
              </w:tcPr>
              <w:p w14:paraId="38EE32F6"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Caregiver views data of associated PD Patient</w:t>
                </w:r>
              </w:p>
            </w:tc>
          </w:tr>
          <w:tr w:rsidR="008F0277" w14:paraId="38EE32FA" w14:textId="77777777">
            <w:tc>
              <w:tcPr>
                <w:tcW w:w="2220" w:type="dxa"/>
                <w:shd w:val="clear" w:color="auto" w:fill="auto"/>
                <w:tcMar>
                  <w:top w:w="100" w:type="dxa"/>
                  <w:left w:w="100" w:type="dxa"/>
                  <w:bottom w:w="100" w:type="dxa"/>
                  <w:right w:w="100" w:type="dxa"/>
                </w:tcMar>
              </w:tcPr>
              <w:p w14:paraId="38EE32F8"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7140" w:type="dxa"/>
                <w:shd w:val="clear" w:color="auto" w:fill="auto"/>
                <w:tcMar>
                  <w:top w:w="100" w:type="dxa"/>
                  <w:left w:w="100" w:type="dxa"/>
                  <w:bottom w:w="100" w:type="dxa"/>
                  <w:right w:w="100" w:type="dxa"/>
                </w:tcMar>
              </w:tcPr>
              <w:p w14:paraId="38EE32F9"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General User, PD Patient</w:t>
                </w:r>
              </w:p>
            </w:tc>
          </w:tr>
          <w:tr w:rsidR="008F0277" w14:paraId="38EE32FD" w14:textId="77777777">
            <w:tc>
              <w:tcPr>
                <w:tcW w:w="2220" w:type="dxa"/>
                <w:shd w:val="clear" w:color="auto" w:fill="auto"/>
                <w:tcMar>
                  <w:top w:w="100" w:type="dxa"/>
                  <w:left w:w="100" w:type="dxa"/>
                  <w:bottom w:w="100" w:type="dxa"/>
                  <w:right w:w="100" w:type="dxa"/>
                </w:tcMar>
              </w:tcPr>
              <w:p w14:paraId="38EE32FB"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Triggers</w:t>
                </w:r>
              </w:p>
            </w:tc>
            <w:tc>
              <w:tcPr>
                <w:tcW w:w="7140" w:type="dxa"/>
                <w:shd w:val="clear" w:color="auto" w:fill="auto"/>
                <w:tcMar>
                  <w:top w:w="100" w:type="dxa"/>
                  <w:left w:w="100" w:type="dxa"/>
                  <w:bottom w:w="100" w:type="dxa"/>
                  <w:right w:w="100" w:type="dxa"/>
                </w:tcMar>
              </w:tcPr>
              <w:p w14:paraId="38EE32FC"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Caregiver selects "View Patient Data" option</w:t>
                </w:r>
              </w:p>
            </w:tc>
          </w:tr>
          <w:tr w:rsidR="008F0277" w14:paraId="38EE3300" w14:textId="77777777">
            <w:tc>
              <w:tcPr>
                <w:tcW w:w="2220" w:type="dxa"/>
                <w:shd w:val="clear" w:color="auto" w:fill="auto"/>
                <w:tcMar>
                  <w:top w:w="100" w:type="dxa"/>
                  <w:left w:w="100" w:type="dxa"/>
                  <w:bottom w:w="100" w:type="dxa"/>
                  <w:right w:w="100" w:type="dxa"/>
                </w:tcMar>
              </w:tcPr>
              <w:p w14:paraId="38EE32FE"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 Conditions</w:t>
                </w:r>
              </w:p>
            </w:tc>
            <w:tc>
              <w:tcPr>
                <w:tcW w:w="7140" w:type="dxa"/>
                <w:shd w:val="clear" w:color="auto" w:fill="auto"/>
                <w:tcMar>
                  <w:top w:w="100" w:type="dxa"/>
                  <w:left w:w="100" w:type="dxa"/>
                  <w:bottom w:w="100" w:type="dxa"/>
                  <w:right w:w="100" w:type="dxa"/>
                </w:tcMar>
              </w:tcPr>
              <w:p w14:paraId="38EE32FF"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is logged in as PD Patient or a caregiver (General User) and associated with a PD Patient</w:t>
                </w:r>
              </w:p>
            </w:tc>
          </w:tr>
          <w:tr w:rsidR="008F0277" w14:paraId="38EE3305" w14:textId="77777777">
            <w:trPr>
              <w:trHeight w:val="992"/>
            </w:trPr>
            <w:tc>
              <w:tcPr>
                <w:tcW w:w="2220" w:type="dxa"/>
                <w:shd w:val="clear" w:color="auto" w:fill="auto"/>
                <w:tcMar>
                  <w:top w:w="100" w:type="dxa"/>
                  <w:left w:w="100" w:type="dxa"/>
                  <w:bottom w:w="100" w:type="dxa"/>
                  <w:right w:w="100" w:type="dxa"/>
                </w:tcMar>
              </w:tcPr>
              <w:p w14:paraId="38EE3301"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 Scenario</w:t>
                </w:r>
              </w:p>
            </w:tc>
            <w:tc>
              <w:tcPr>
                <w:tcW w:w="7140" w:type="dxa"/>
                <w:shd w:val="clear" w:color="auto" w:fill="auto"/>
                <w:tcMar>
                  <w:top w:w="100" w:type="dxa"/>
                  <w:left w:w="100" w:type="dxa"/>
                  <w:bottom w:w="100" w:type="dxa"/>
                  <w:right w:w="100" w:type="dxa"/>
                </w:tcMar>
              </w:tcPr>
              <w:p w14:paraId="38EE3302" w14:textId="77777777" w:rsidR="008F0277" w:rsidRDefault="00FF3E4E">
                <w:pPr>
                  <w:widowControl w:val="0"/>
                  <w:numPr>
                    <w:ilvl w:val="0"/>
                    <w:numId w:val="4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Caregiver selects "View Patient Data"</w:t>
                </w:r>
              </w:p>
              <w:p w14:paraId="38EE3303" w14:textId="77777777" w:rsidR="008F0277" w:rsidRDefault="00FF3E4E">
                <w:pPr>
                  <w:widowControl w:val="0"/>
                  <w:numPr>
                    <w:ilvl w:val="0"/>
                    <w:numId w:val="4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patient's data overview</w:t>
                </w:r>
              </w:p>
              <w:p w14:paraId="38EE3304" w14:textId="77777777" w:rsidR="008F0277" w:rsidRDefault="00FF3E4E">
                <w:pPr>
                  <w:widowControl w:val="0"/>
                  <w:numPr>
                    <w:ilvl w:val="0"/>
                    <w:numId w:val="4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Caregiver can navigate through different data categories</w:t>
                </w:r>
              </w:p>
            </w:tc>
          </w:tr>
          <w:tr w:rsidR="008F0277" w14:paraId="38EE3309" w14:textId="77777777">
            <w:tc>
              <w:tcPr>
                <w:tcW w:w="2220" w:type="dxa"/>
                <w:shd w:val="clear" w:color="auto" w:fill="auto"/>
                <w:tcMar>
                  <w:top w:w="100" w:type="dxa"/>
                  <w:left w:w="100" w:type="dxa"/>
                  <w:bottom w:w="100" w:type="dxa"/>
                  <w:right w:w="100" w:type="dxa"/>
                </w:tcMar>
              </w:tcPr>
              <w:p w14:paraId="38EE3306"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w:t>
                </w:r>
              </w:p>
            </w:tc>
            <w:tc>
              <w:tcPr>
                <w:tcW w:w="7140" w:type="dxa"/>
                <w:shd w:val="clear" w:color="auto" w:fill="auto"/>
                <w:tcMar>
                  <w:top w:w="100" w:type="dxa"/>
                  <w:left w:w="100" w:type="dxa"/>
                  <w:bottom w:w="100" w:type="dxa"/>
                  <w:right w:w="100" w:type="dxa"/>
                </w:tcMar>
              </w:tcPr>
              <w:p w14:paraId="38EE3307" w14:textId="77777777" w:rsidR="008F0277" w:rsidRDefault="00FF3E4E">
                <w:pPr>
                  <w:widowControl w:val="0"/>
                  <w:numPr>
                    <w:ilvl w:val="0"/>
                    <w:numId w:val="5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 patient associated with caregiver</w:t>
                </w:r>
              </w:p>
              <w:p w14:paraId="38EE3308" w14:textId="77777777" w:rsidR="008F0277" w:rsidRDefault="00FF3E4E">
                <w:pPr>
                  <w:widowControl w:val="0"/>
                  <w:numPr>
                    <w:ilvl w:val="0"/>
                    <w:numId w:val="5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prompts to associate with a patient first</w:t>
                </w:r>
              </w:p>
            </w:tc>
          </w:tr>
        </w:tbl>
      </w:sdtContent>
    </w:sdt>
    <w:p w14:paraId="4B1A2C2C" w14:textId="2D16FAA2" w:rsidR="00367F17" w:rsidRPr="00473638" w:rsidRDefault="00FF3E4E" w:rsidP="00473638">
      <w:pPr>
        <w:widowControl w:val="0"/>
        <w:spacing w:line="240"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6.2 GUI prototype</w:t>
      </w:r>
    </w:p>
    <w:p w14:paraId="72CE8087" w14:textId="77777777" w:rsidR="00367F17" w:rsidRPr="00473638" w:rsidRDefault="00367F17" w:rsidP="00473638">
      <w:pPr>
        <w:keepNext/>
        <w:widowControl w:val="0"/>
        <w:spacing w:line="240" w:lineRule="auto"/>
        <w:jc w:val="both"/>
        <w:rPr>
          <w:sz w:val="24"/>
          <w:szCs w:val="24"/>
        </w:rPr>
      </w:pPr>
    </w:p>
    <w:p w14:paraId="478E26DA" w14:textId="6DDFABB2" w:rsidR="00473638" w:rsidRPr="00473638" w:rsidRDefault="00473638" w:rsidP="00473638">
      <w:pPr>
        <w:keepNext/>
        <w:widowControl w:val="0"/>
        <w:spacing w:line="240" w:lineRule="auto"/>
        <w:jc w:val="both"/>
        <w:rPr>
          <w:rFonts w:asciiTheme="majorBidi" w:hAnsiTheme="majorBidi" w:cstheme="majorBidi"/>
          <w:sz w:val="24"/>
          <w:szCs w:val="24"/>
        </w:rPr>
      </w:pPr>
      <w:r w:rsidRPr="00473638">
        <w:rPr>
          <w:rFonts w:asciiTheme="majorBidi" w:hAnsiTheme="majorBidi" w:cstheme="majorBidi"/>
          <w:sz w:val="24"/>
          <w:szCs w:val="24"/>
        </w:rPr>
        <w:t>The flowchart illustrates the process for managing and analyzing data logged by Parkinson's patients in the app. It begins with the patient logging an event, such as symptoms or daily activities. The system allows the patient or authorized caregiver to view the data if an event is logged. If no new event is logged, the system checks if there are previous reports available. If past reports exist, these can also be viewed. The flow then checks if the caregiver has viewing permissions; if granted, the caregiver can access insights derived from the patient's data. The process then concludes, ensuring that patients and caregivers have timely and secure access to vital information supporting ongoing care and monitoring.</w:t>
      </w:r>
    </w:p>
    <w:p w14:paraId="54A5F04B" w14:textId="77777777" w:rsidR="00473638" w:rsidRPr="00473638" w:rsidRDefault="00473638" w:rsidP="00473638">
      <w:pPr>
        <w:keepNext/>
        <w:widowControl w:val="0"/>
        <w:spacing w:line="240" w:lineRule="auto"/>
        <w:jc w:val="both"/>
        <w:rPr>
          <w:sz w:val="24"/>
          <w:szCs w:val="24"/>
        </w:rPr>
      </w:pPr>
    </w:p>
    <w:p w14:paraId="11A7E6A8" w14:textId="77777777" w:rsidR="00473638" w:rsidRDefault="00473638" w:rsidP="00473638">
      <w:pPr>
        <w:keepNext/>
        <w:widowControl w:val="0"/>
        <w:spacing w:line="240" w:lineRule="auto"/>
      </w:pPr>
    </w:p>
    <w:p w14:paraId="5B8BF1B2" w14:textId="461D72EB" w:rsidR="00367F17" w:rsidRDefault="00367F17" w:rsidP="00367F17">
      <w:pPr>
        <w:keepNext/>
        <w:widowControl w:val="0"/>
        <w:spacing w:line="240" w:lineRule="auto"/>
        <w:jc w:val="center"/>
      </w:pPr>
      <w:r>
        <w:rPr>
          <w:rFonts w:ascii="Times New Roman" w:eastAsia="Times New Roman" w:hAnsi="Times New Roman" w:cs="Times New Roman"/>
          <w:noProof/>
          <w:sz w:val="36"/>
          <w:szCs w:val="36"/>
        </w:rPr>
        <w:drawing>
          <wp:inline distT="114300" distB="114300" distL="114300" distR="114300" wp14:anchorId="5A66086B" wp14:editId="175DD0C8">
            <wp:extent cx="3538538" cy="3890636"/>
            <wp:effectExtent l="0" t="0" r="5080" b="0"/>
            <wp:docPr id="129509622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3544979" cy="3897718"/>
                    </a:xfrm>
                    <a:prstGeom prst="rect">
                      <a:avLst/>
                    </a:prstGeom>
                    <a:ln/>
                  </pic:spPr>
                </pic:pic>
              </a:graphicData>
            </a:graphic>
          </wp:inline>
        </w:drawing>
      </w:r>
    </w:p>
    <w:p w14:paraId="22C42902" w14:textId="77777777" w:rsidR="00367F17" w:rsidRPr="000F5CD8" w:rsidRDefault="00367F17" w:rsidP="00367F17">
      <w:pPr>
        <w:spacing w:line="240" w:lineRule="auto"/>
        <w:jc w:val="center"/>
        <w:rPr>
          <w:bCs/>
          <w:color w:val="000000"/>
          <w:sz w:val="20"/>
          <w:rtl/>
        </w:rPr>
      </w:pPr>
      <w:r w:rsidRPr="000F5CD8">
        <w:rPr>
          <w:b/>
          <w:color w:val="000000"/>
          <w:sz w:val="20"/>
        </w:rPr>
        <w:t xml:space="preserve">Figure 9: </w:t>
      </w:r>
      <w:r w:rsidRPr="000F5CD8">
        <w:rPr>
          <w:bCs/>
          <w:color w:val="000000"/>
          <w:sz w:val="20"/>
        </w:rPr>
        <w:t>Flow Chart of actions in CareHub system.</w:t>
      </w:r>
    </w:p>
    <w:p w14:paraId="74CC0E8D" w14:textId="77777777" w:rsidR="00205BE3" w:rsidRDefault="00205BE3">
      <w:pPr>
        <w:rPr>
          <w:rFonts w:ascii="Calibri" w:eastAsia="Calibri" w:hAnsi="Calibri" w:cs="Calibri"/>
          <w:b/>
          <w:sz w:val="28"/>
          <w:szCs w:val="28"/>
        </w:rPr>
      </w:pPr>
      <w:r>
        <w:rPr>
          <w:rFonts w:ascii="Calibri" w:eastAsia="Calibri" w:hAnsi="Calibri" w:cs="Calibri"/>
          <w:b/>
          <w:sz w:val="28"/>
          <w:szCs w:val="28"/>
        </w:rPr>
        <w:br w:type="page"/>
      </w:r>
    </w:p>
    <w:p w14:paraId="38EE330C" w14:textId="3239F72C" w:rsidR="008F0277" w:rsidRPr="00367F17" w:rsidRDefault="00FF3E4E">
      <w:pPr>
        <w:widowControl w:val="0"/>
        <w:spacing w:before="279" w:line="199" w:lineRule="auto"/>
        <w:jc w:val="both"/>
        <w:rPr>
          <w:rFonts w:asciiTheme="majorBidi" w:eastAsia="Calibri" w:hAnsiTheme="majorBidi" w:cstheme="majorBidi"/>
          <w:b/>
          <w:sz w:val="28"/>
          <w:szCs w:val="28"/>
        </w:rPr>
      </w:pPr>
      <w:r w:rsidRPr="00367F17">
        <w:rPr>
          <w:rFonts w:asciiTheme="majorBidi" w:eastAsia="Calibri" w:hAnsiTheme="majorBidi" w:cstheme="majorBidi"/>
          <w:b/>
          <w:sz w:val="28"/>
          <w:szCs w:val="28"/>
        </w:rPr>
        <w:lastRenderedPageBreak/>
        <w:t>Main screens of the suggested system:</w:t>
      </w:r>
    </w:p>
    <w:p w14:paraId="38EE330D" w14:textId="4B520769" w:rsidR="008F0277" w:rsidRPr="00367F17" w:rsidRDefault="00FF3E4E">
      <w:pPr>
        <w:widowControl w:val="0"/>
        <w:numPr>
          <w:ilvl w:val="0"/>
          <w:numId w:val="57"/>
        </w:numPr>
        <w:spacing w:before="279" w:line="199" w:lineRule="auto"/>
        <w:jc w:val="both"/>
        <w:rPr>
          <w:rFonts w:asciiTheme="majorBidi" w:eastAsia="Calibri" w:hAnsiTheme="majorBidi" w:cstheme="majorBidi"/>
          <w:b/>
          <w:sz w:val="24"/>
          <w:szCs w:val="24"/>
        </w:rPr>
      </w:pPr>
      <w:r w:rsidRPr="00367F17">
        <w:rPr>
          <w:rFonts w:asciiTheme="majorBidi" w:eastAsia="Calibri" w:hAnsiTheme="majorBidi" w:cstheme="majorBidi"/>
          <w:b/>
          <w:sz w:val="24"/>
          <w:szCs w:val="24"/>
        </w:rPr>
        <w:t>Welcome screen and login to CareHub (PD Patient/Caregiver)</w:t>
      </w:r>
      <w:r w:rsidR="00E72DAC" w:rsidRPr="00367F17">
        <w:rPr>
          <w:rFonts w:asciiTheme="majorBidi" w:eastAsia="Calibri" w:hAnsiTheme="majorBidi" w:cstheme="majorBidi"/>
          <w:b/>
          <w:sz w:val="24"/>
          <w:szCs w:val="24"/>
        </w:rPr>
        <w:t>:</w:t>
      </w:r>
      <w:r w:rsidRPr="00367F17">
        <w:rPr>
          <w:rFonts w:asciiTheme="majorBidi" w:eastAsia="Calibri" w:hAnsiTheme="majorBidi" w:cstheme="majorBidi"/>
          <w:b/>
          <w:sz w:val="24"/>
          <w:szCs w:val="24"/>
        </w:rPr>
        <w:t xml:space="preserve"> </w:t>
      </w:r>
      <w:r w:rsidRPr="00367F17">
        <w:rPr>
          <w:rFonts w:asciiTheme="majorBidi" w:eastAsia="Calibri" w:hAnsiTheme="majorBidi" w:cstheme="majorBidi"/>
          <w:sz w:val="24"/>
          <w:szCs w:val="24"/>
        </w:rPr>
        <w:t>The screen</w:t>
      </w:r>
      <w:r w:rsidR="00394252" w:rsidRPr="00367F17">
        <w:rPr>
          <w:rFonts w:asciiTheme="majorBidi" w:eastAsia="Calibri" w:hAnsiTheme="majorBidi" w:cstheme="majorBidi"/>
          <w:sz w:val="24"/>
          <w:szCs w:val="24"/>
        </w:rPr>
        <w:t xml:space="preserve"> is</w:t>
      </w:r>
      <w:r w:rsidRPr="00367F17">
        <w:rPr>
          <w:rFonts w:asciiTheme="majorBidi" w:eastAsia="Calibri" w:hAnsiTheme="majorBidi" w:cstheme="majorBidi"/>
          <w:sz w:val="24"/>
          <w:szCs w:val="24"/>
        </w:rPr>
        <w:t xml:space="preserve"> displayed at entrance to CareHub app.  The user is required to enter his Email and password. Clicking on the “Login” button will </w:t>
      </w:r>
      <w:r w:rsidR="00192556" w:rsidRPr="00367F17">
        <w:rPr>
          <w:rFonts w:asciiTheme="majorBidi" w:eastAsia="Calibri" w:hAnsiTheme="majorBidi" w:cstheme="majorBidi"/>
          <w:sz w:val="24"/>
          <w:szCs w:val="24"/>
        </w:rPr>
        <w:t xml:space="preserve">allow him to </w:t>
      </w:r>
      <w:r w:rsidRPr="00367F17">
        <w:rPr>
          <w:rFonts w:asciiTheme="majorBidi" w:eastAsia="Calibri" w:hAnsiTheme="majorBidi" w:cstheme="majorBidi"/>
          <w:sz w:val="24"/>
          <w:szCs w:val="24"/>
        </w:rPr>
        <w:t xml:space="preserve">access the home page after verifying your credentials. New users will click the "Signup" button, </w:t>
      </w:r>
      <w:r w:rsidR="00192556" w:rsidRPr="00367F17">
        <w:rPr>
          <w:rFonts w:asciiTheme="majorBidi" w:eastAsia="Calibri" w:hAnsiTheme="majorBidi" w:cstheme="majorBidi"/>
          <w:sz w:val="24"/>
          <w:szCs w:val="24"/>
        </w:rPr>
        <w:t>directing</w:t>
      </w:r>
      <w:r w:rsidRPr="00367F17">
        <w:rPr>
          <w:rFonts w:asciiTheme="majorBidi" w:eastAsia="Calibri" w:hAnsiTheme="majorBidi" w:cstheme="majorBidi"/>
          <w:sz w:val="24"/>
          <w:szCs w:val="24"/>
        </w:rPr>
        <w:t xml:space="preserve"> them to a registration screen to create an account.</w:t>
      </w:r>
    </w:p>
    <w:p w14:paraId="38EE330E" w14:textId="77777777" w:rsidR="008F0277" w:rsidRPr="00367F17" w:rsidRDefault="008F0277">
      <w:pPr>
        <w:widowControl w:val="0"/>
        <w:spacing w:before="279" w:line="199" w:lineRule="auto"/>
        <w:jc w:val="both"/>
        <w:rPr>
          <w:rFonts w:asciiTheme="majorBidi" w:eastAsia="Calibri" w:hAnsiTheme="majorBidi" w:cstheme="majorBidi"/>
          <w:sz w:val="24"/>
          <w:szCs w:val="24"/>
          <w:rtl/>
        </w:rPr>
      </w:pPr>
    </w:p>
    <w:p w14:paraId="38EE330F" w14:textId="77777777" w:rsidR="008F0277" w:rsidRPr="00367F17" w:rsidRDefault="00FF3E4E">
      <w:pPr>
        <w:widowControl w:val="0"/>
        <w:spacing w:before="279" w:line="199" w:lineRule="auto"/>
        <w:jc w:val="center"/>
        <w:rPr>
          <w:rFonts w:asciiTheme="majorBidi" w:eastAsia="Times New Roman" w:hAnsiTheme="majorBidi" w:cstheme="majorBidi"/>
          <w:b/>
          <w:sz w:val="24"/>
          <w:szCs w:val="24"/>
        </w:rPr>
      </w:pPr>
      <w:r w:rsidRPr="00367F17">
        <w:rPr>
          <w:rFonts w:asciiTheme="majorBidi" w:eastAsia="Calibri" w:hAnsiTheme="majorBidi" w:cstheme="majorBidi"/>
          <w:noProof/>
          <w:sz w:val="24"/>
          <w:szCs w:val="24"/>
        </w:rPr>
        <w:drawing>
          <wp:inline distT="114300" distB="114300" distL="114300" distR="114300" wp14:anchorId="38EE3544" wp14:editId="38EE3545">
            <wp:extent cx="2624138" cy="5261330"/>
            <wp:effectExtent l="0" t="0" r="0" b="0"/>
            <wp:docPr id="12950962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2624138" cy="5261330"/>
                    </a:xfrm>
                    <a:prstGeom prst="rect">
                      <a:avLst/>
                    </a:prstGeom>
                    <a:ln/>
                  </pic:spPr>
                </pic:pic>
              </a:graphicData>
            </a:graphic>
          </wp:inline>
        </w:drawing>
      </w:r>
      <w:r w:rsidRPr="00367F17">
        <w:rPr>
          <w:rFonts w:asciiTheme="majorBidi" w:hAnsiTheme="majorBidi" w:cstheme="majorBidi"/>
        </w:rPr>
        <w:br w:type="page"/>
      </w:r>
    </w:p>
    <w:p w14:paraId="38EE3310" w14:textId="653EDE60" w:rsidR="008F0277" w:rsidRPr="00367F17" w:rsidRDefault="00FF3E4E">
      <w:pPr>
        <w:widowControl w:val="0"/>
        <w:numPr>
          <w:ilvl w:val="0"/>
          <w:numId w:val="57"/>
        </w:numPr>
        <w:spacing w:line="240" w:lineRule="auto"/>
        <w:jc w:val="both"/>
        <w:rPr>
          <w:rFonts w:asciiTheme="majorBidi" w:eastAsia="Times New Roman" w:hAnsiTheme="majorBidi" w:cstheme="majorBidi"/>
          <w:b/>
          <w:sz w:val="24"/>
          <w:szCs w:val="24"/>
        </w:rPr>
      </w:pPr>
      <w:r w:rsidRPr="00367F17">
        <w:rPr>
          <w:rFonts w:asciiTheme="majorBidi" w:eastAsia="Times New Roman" w:hAnsiTheme="majorBidi" w:cstheme="majorBidi"/>
          <w:b/>
          <w:sz w:val="24"/>
          <w:szCs w:val="24"/>
        </w:rPr>
        <w:lastRenderedPageBreak/>
        <w:t xml:space="preserve">Signup screen creates a new account </w:t>
      </w:r>
      <w:r w:rsidRPr="00367F17">
        <w:rPr>
          <w:rFonts w:asciiTheme="majorBidi" w:eastAsia="Calibri" w:hAnsiTheme="majorBidi" w:cstheme="majorBidi"/>
          <w:b/>
          <w:sz w:val="24"/>
          <w:szCs w:val="24"/>
        </w:rPr>
        <w:t>(PD Patient/Caregiver)</w:t>
      </w:r>
      <w:r w:rsidR="00E72DAC" w:rsidRPr="00367F17">
        <w:rPr>
          <w:rFonts w:asciiTheme="majorBidi" w:eastAsia="Calibri" w:hAnsiTheme="majorBidi" w:cstheme="majorBidi"/>
          <w:b/>
          <w:sz w:val="24"/>
          <w:szCs w:val="24"/>
        </w:rPr>
        <w:t>:</w:t>
      </w:r>
      <w:r w:rsidRPr="00367F17">
        <w:rPr>
          <w:rFonts w:asciiTheme="majorBidi" w:eastAsia="Calibri" w:hAnsiTheme="majorBidi" w:cstheme="majorBidi"/>
          <w:b/>
          <w:sz w:val="24"/>
          <w:szCs w:val="24"/>
        </w:rPr>
        <w:t xml:space="preserve"> </w:t>
      </w:r>
      <w:r w:rsidRPr="00367F17">
        <w:rPr>
          <w:rFonts w:asciiTheme="majorBidi" w:eastAsia="Calibri" w:hAnsiTheme="majorBidi" w:cstheme="majorBidi"/>
          <w:sz w:val="24"/>
          <w:szCs w:val="24"/>
        </w:rPr>
        <w:t>On the signup screen, fill in your personal information in the given fields, pick a strong password, and choose your role as either a PD Patient or a Caregiver using the segmented button.</w:t>
      </w:r>
    </w:p>
    <w:p w14:paraId="38EE3311" w14:textId="77777777" w:rsidR="008F0277" w:rsidRPr="00367F17" w:rsidRDefault="008F0277">
      <w:pPr>
        <w:widowControl w:val="0"/>
        <w:spacing w:line="240" w:lineRule="auto"/>
        <w:jc w:val="both"/>
        <w:rPr>
          <w:rFonts w:asciiTheme="majorBidi" w:eastAsia="Calibri" w:hAnsiTheme="majorBidi" w:cstheme="majorBidi"/>
          <w:b/>
          <w:sz w:val="24"/>
          <w:szCs w:val="24"/>
        </w:rPr>
      </w:pPr>
    </w:p>
    <w:p w14:paraId="38EE3312" w14:textId="77777777" w:rsidR="008F0277" w:rsidRPr="00367F17" w:rsidRDefault="008F0277">
      <w:pPr>
        <w:widowControl w:val="0"/>
        <w:spacing w:line="240" w:lineRule="auto"/>
        <w:jc w:val="both"/>
        <w:rPr>
          <w:rFonts w:asciiTheme="majorBidi" w:eastAsia="Calibri" w:hAnsiTheme="majorBidi" w:cstheme="majorBidi"/>
          <w:b/>
          <w:sz w:val="24"/>
          <w:szCs w:val="24"/>
        </w:rPr>
      </w:pPr>
    </w:p>
    <w:p w14:paraId="38EE3313" w14:textId="77777777" w:rsidR="008F0277" w:rsidRPr="00367F17" w:rsidRDefault="00FF3E4E">
      <w:pPr>
        <w:widowControl w:val="0"/>
        <w:spacing w:line="240" w:lineRule="auto"/>
        <w:ind w:left="720"/>
        <w:jc w:val="center"/>
        <w:rPr>
          <w:rFonts w:asciiTheme="majorBidi" w:eastAsia="Calibri" w:hAnsiTheme="majorBidi" w:cstheme="majorBidi"/>
          <w:b/>
          <w:sz w:val="24"/>
          <w:szCs w:val="24"/>
        </w:rPr>
      </w:pPr>
      <w:r w:rsidRPr="00367F17">
        <w:rPr>
          <w:rFonts w:asciiTheme="majorBidi" w:eastAsia="Times New Roman" w:hAnsiTheme="majorBidi" w:cstheme="majorBidi"/>
          <w:noProof/>
          <w:sz w:val="36"/>
          <w:szCs w:val="36"/>
        </w:rPr>
        <w:drawing>
          <wp:inline distT="114300" distB="114300" distL="114300" distR="114300" wp14:anchorId="38EE3546" wp14:editId="38EE3547">
            <wp:extent cx="3062288" cy="6170856"/>
            <wp:effectExtent l="0" t="0" r="0" b="0"/>
            <wp:docPr id="129509622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3062288" cy="6170856"/>
                    </a:xfrm>
                    <a:prstGeom prst="rect">
                      <a:avLst/>
                    </a:prstGeom>
                    <a:ln/>
                  </pic:spPr>
                </pic:pic>
              </a:graphicData>
            </a:graphic>
          </wp:inline>
        </w:drawing>
      </w:r>
      <w:r w:rsidRPr="00367F17">
        <w:rPr>
          <w:rFonts w:asciiTheme="majorBidi" w:eastAsia="Times New Roman" w:hAnsiTheme="majorBidi" w:cstheme="majorBidi"/>
          <w:sz w:val="36"/>
          <w:szCs w:val="36"/>
        </w:rPr>
        <w:tab/>
      </w:r>
      <w:r w:rsidRPr="00367F17">
        <w:rPr>
          <w:rFonts w:asciiTheme="majorBidi" w:hAnsiTheme="majorBidi" w:cstheme="majorBidi"/>
        </w:rPr>
        <w:br w:type="page"/>
      </w:r>
    </w:p>
    <w:p w14:paraId="38EE3314" w14:textId="585BBF6C" w:rsidR="008F0277" w:rsidRPr="00367F17" w:rsidRDefault="00FF3E4E">
      <w:pPr>
        <w:widowControl w:val="0"/>
        <w:numPr>
          <w:ilvl w:val="0"/>
          <w:numId w:val="57"/>
        </w:numPr>
        <w:spacing w:line="240" w:lineRule="auto"/>
        <w:jc w:val="both"/>
        <w:rPr>
          <w:rFonts w:asciiTheme="majorBidi" w:eastAsia="Times New Roman" w:hAnsiTheme="majorBidi" w:cstheme="majorBidi"/>
          <w:b/>
          <w:sz w:val="24"/>
          <w:szCs w:val="24"/>
        </w:rPr>
      </w:pPr>
      <w:r w:rsidRPr="00367F17">
        <w:rPr>
          <w:rFonts w:asciiTheme="majorBidi" w:eastAsia="Calibri" w:hAnsiTheme="majorBidi" w:cstheme="majorBidi"/>
          <w:b/>
          <w:sz w:val="24"/>
          <w:szCs w:val="24"/>
        </w:rPr>
        <w:lastRenderedPageBreak/>
        <w:t>Home Screen</w:t>
      </w:r>
      <w:r w:rsidRPr="00367F17">
        <w:rPr>
          <w:rFonts w:asciiTheme="majorBidi" w:eastAsia="Calibri" w:hAnsiTheme="majorBidi" w:cstheme="majorBidi"/>
          <w:sz w:val="24"/>
          <w:szCs w:val="24"/>
        </w:rPr>
        <w:t xml:space="preserve"> </w:t>
      </w:r>
      <w:r w:rsidRPr="00367F17">
        <w:rPr>
          <w:rFonts w:asciiTheme="majorBidi" w:eastAsia="Calibri" w:hAnsiTheme="majorBidi" w:cstheme="majorBidi"/>
          <w:b/>
          <w:sz w:val="24"/>
          <w:szCs w:val="24"/>
        </w:rPr>
        <w:t>(PD Patient)</w:t>
      </w:r>
      <w:r w:rsidR="007D171F" w:rsidRPr="00367F17">
        <w:rPr>
          <w:rFonts w:asciiTheme="majorBidi" w:eastAsia="Times New Roman" w:hAnsiTheme="majorBidi" w:cstheme="majorBidi"/>
          <w:b/>
          <w:sz w:val="24"/>
          <w:szCs w:val="24"/>
        </w:rPr>
        <w:t>:</w:t>
      </w:r>
    </w:p>
    <w:p w14:paraId="38EE3315" w14:textId="77777777" w:rsidR="008F0277" w:rsidRPr="00367F17" w:rsidRDefault="00FF3E4E">
      <w:pPr>
        <w:widowControl w:val="0"/>
        <w:spacing w:before="240" w:after="240" w:line="240" w:lineRule="auto"/>
        <w:ind w:left="720"/>
        <w:jc w:val="both"/>
        <w:rPr>
          <w:rFonts w:asciiTheme="majorBidi" w:eastAsia="Calibri" w:hAnsiTheme="majorBidi" w:cstheme="majorBidi"/>
          <w:sz w:val="24"/>
          <w:szCs w:val="24"/>
        </w:rPr>
      </w:pPr>
      <w:r w:rsidRPr="00367F17">
        <w:rPr>
          <w:rFonts w:asciiTheme="majorBidi" w:eastAsia="Calibri" w:hAnsiTheme="majorBidi" w:cstheme="majorBidi"/>
          <w:sz w:val="24"/>
          <w:szCs w:val="24"/>
        </w:rPr>
        <w:t>After pressing the “Login” button on the welcome and login screen, you'll see the main display. Here, the user can log their activities into CareHub.</w:t>
      </w:r>
    </w:p>
    <w:p w14:paraId="38EE3316" w14:textId="77777777" w:rsidR="008F0277" w:rsidRPr="00367F17" w:rsidRDefault="00FF3E4E">
      <w:pPr>
        <w:widowControl w:val="0"/>
        <w:numPr>
          <w:ilvl w:val="0"/>
          <w:numId w:val="65"/>
        </w:numPr>
        <w:spacing w:before="240"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Pressing the “Symptoms” button takes you to the “Insert Symptoms” screen.</w:t>
      </w:r>
    </w:p>
    <w:p w14:paraId="38EE3317" w14:textId="77777777" w:rsidR="008F0277" w:rsidRPr="00367F17" w:rsidRDefault="00FF3E4E">
      <w:pPr>
        <w:widowControl w:val="0"/>
        <w:numPr>
          <w:ilvl w:val="0"/>
          <w:numId w:val="65"/>
        </w:numPr>
        <w:spacing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Pressing the “Medicine” button takes you to the “Insert Medicine” screen.</w:t>
      </w:r>
    </w:p>
    <w:p w14:paraId="38EE3318" w14:textId="77777777" w:rsidR="008F0277" w:rsidRPr="00367F17" w:rsidRDefault="00FF3E4E">
      <w:pPr>
        <w:widowControl w:val="0"/>
        <w:numPr>
          <w:ilvl w:val="0"/>
          <w:numId w:val="65"/>
        </w:numPr>
        <w:spacing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Pressing the “Nutrition” button takes you to the “Insert Nutrition” screen.</w:t>
      </w:r>
    </w:p>
    <w:p w14:paraId="38EE3319" w14:textId="77777777" w:rsidR="008F0277" w:rsidRPr="00367F17" w:rsidRDefault="00FF3E4E">
      <w:pPr>
        <w:widowControl w:val="0"/>
        <w:numPr>
          <w:ilvl w:val="0"/>
          <w:numId w:val="65"/>
        </w:numPr>
        <w:spacing w:after="240"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Pressing the “Training” button takes you to the “Insert Training” screen.</w:t>
      </w:r>
    </w:p>
    <w:p w14:paraId="38EE331A" w14:textId="77777777" w:rsidR="008F0277" w:rsidRPr="00367F17" w:rsidRDefault="00FF3E4E">
      <w:pPr>
        <w:widowControl w:val="0"/>
        <w:spacing w:before="240" w:after="240" w:line="240" w:lineRule="auto"/>
        <w:ind w:left="720"/>
        <w:jc w:val="both"/>
        <w:rPr>
          <w:rFonts w:asciiTheme="majorBidi" w:eastAsia="Calibri" w:hAnsiTheme="majorBidi" w:cstheme="majorBidi"/>
          <w:sz w:val="12"/>
          <w:szCs w:val="12"/>
        </w:rPr>
      </w:pPr>
      <w:r w:rsidRPr="00367F17">
        <w:rPr>
          <w:rFonts w:asciiTheme="majorBidi" w:eastAsia="Calibri" w:hAnsiTheme="majorBidi" w:cstheme="majorBidi"/>
          <w:sz w:val="24"/>
          <w:szCs w:val="24"/>
        </w:rPr>
        <w:t>At the bottom, there’s a menu with a "Home" button, a "View Data" button, and a "Settings" button. The current screen is highlighted in green in the menu.</w:t>
      </w:r>
      <w:r w:rsidRPr="00367F17">
        <w:rPr>
          <w:rFonts w:asciiTheme="majorBidi" w:eastAsia="Calibri" w:hAnsiTheme="majorBidi" w:cstheme="majorBidi"/>
          <w:sz w:val="24"/>
          <w:szCs w:val="24"/>
        </w:rPr>
        <w:br/>
        <w:t>In the "Settings" section, the user can add or update their caregiver and personal information.</w:t>
      </w:r>
    </w:p>
    <w:p w14:paraId="38EE331B" w14:textId="77777777" w:rsidR="008F0277" w:rsidRPr="00367F17" w:rsidRDefault="00FF3E4E">
      <w:pPr>
        <w:widowControl w:val="0"/>
        <w:spacing w:line="240" w:lineRule="auto"/>
        <w:ind w:left="720"/>
        <w:jc w:val="center"/>
        <w:rPr>
          <w:rFonts w:asciiTheme="majorBidi" w:eastAsia="Calibri" w:hAnsiTheme="majorBidi" w:cstheme="majorBidi"/>
          <w:b/>
          <w:sz w:val="24"/>
          <w:szCs w:val="24"/>
        </w:rPr>
      </w:pPr>
      <w:r w:rsidRPr="00367F17">
        <w:rPr>
          <w:rFonts w:asciiTheme="majorBidi" w:eastAsia="Times New Roman" w:hAnsiTheme="majorBidi" w:cstheme="majorBidi"/>
          <w:noProof/>
          <w:sz w:val="36"/>
          <w:szCs w:val="36"/>
        </w:rPr>
        <w:drawing>
          <wp:inline distT="114300" distB="114300" distL="114300" distR="114300" wp14:anchorId="38EE3548" wp14:editId="38EE3549">
            <wp:extent cx="2576989" cy="5285457"/>
            <wp:effectExtent l="0" t="0" r="0" b="0"/>
            <wp:docPr id="12950962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2576989" cy="5285457"/>
                    </a:xfrm>
                    <a:prstGeom prst="rect">
                      <a:avLst/>
                    </a:prstGeom>
                    <a:ln/>
                  </pic:spPr>
                </pic:pic>
              </a:graphicData>
            </a:graphic>
          </wp:inline>
        </w:drawing>
      </w:r>
      <w:r w:rsidRPr="00367F17">
        <w:rPr>
          <w:rFonts w:asciiTheme="majorBidi" w:hAnsiTheme="majorBidi" w:cstheme="majorBidi"/>
        </w:rPr>
        <w:br w:type="page"/>
      </w:r>
    </w:p>
    <w:p w14:paraId="38EE331C" w14:textId="6D9AF99B" w:rsidR="008F0277" w:rsidRPr="00367F17" w:rsidRDefault="00FF3E4E">
      <w:pPr>
        <w:widowControl w:val="0"/>
        <w:numPr>
          <w:ilvl w:val="0"/>
          <w:numId w:val="57"/>
        </w:numPr>
        <w:spacing w:line="240" w:lineRule="auto"/>
        <w:jc w:val="both"/>
        <w:rPr>
          <w:rFonts w:asciiTheme="majorBidi" w:eastAsia="Times New Roman" w:hAnsiTheme="majorBidi" w:cstheme="majorBidi"/>
          <w:b/>
          <w:sz w:val="24"/>
          <w:szCs w:val="24"/>
        </w:rPr>
      </w:pPr>
      <w:r w:rsidRPr="00367F17">
        <w:rPr>
          <w:rFonts w:asciiTheme="majorBidi" w:eastAsia="Calibri" w:hAnsiTheme="majorBidi" w:cstheme="majorBidi"/>
          <w:b/>
          <w:sz w:val="24"/>
          <w:szCs w:val="24"/>
        </w:rPr>
        <w:lastRenderedPageBreak/>
        <w:t>Insert Symptoms screen</w:t>
      </w:r>
      <w:r w:rsidRPr="00367F17">
        <w:rPr>
          <w:rFonts w:asciiTheme="majorBidi" w:eastAsia="Calibri" w:hAnsiTheme="majorBidi" w:cstheme="majorBidi"/>
          <w:sz w:val="24"/>
          <w:szCs w:val="24"/>
        </w:rPr>
        <w:t xml:space="preserve"> </w:t>
      </w:r>
      <w:r w:rsidRPr="00367F17">
        <w:rPr>
          <w:rFonts w:asciiTheme="majorBidi" w:eastAsia="Calibri" w:hAnsiTheme="majorBidi" w:cstheme="majorBidi"/>
          <w:b/>
          <w:sz w:val="24"/>
          <w:szCs w:val="24"/>
        </w:rPr>
        <w:t>(PD Patient)</w:t>
      </w:r>
      <w:r w:rsidR="007D171F" w:rsidRPr="00367F17">
        <w:rPr>
          <w:rFonts w:asciiTheme="majorBidi" w:eastAsia="Times New Roman" w:hAnsiTheme="majorBidi" w:cstheme="majorBidi"/>
          <w:b/>
          <w:sz w:val="24"/>
          <w:szCs w:val="24"/>
        </w:rPr>
        <w:t>:</w:t>
      </w:r>
    </w:p>
    <w:p w14:paraId="38EE331D" w14:textId="77777777" w:rsidR="008F0277" w:rsidRPr="00367F17" w:rsidRDefault="00FF3E4E">
      <w:pPr>
        <w:widowControl w:val="0"/>
        <w:spacing w:before="240" w:after="240" w:line="240" w:lineRule="auto"/>
        <w:ind w:left="720"/>
        <w:jc w:val="both"/>
        <w:rPr>
          <w:rFonts w:asciiTheme="majorBidi" w:eastAsia="Calibri" w:hAnsiTheme="majorBidi" w:cstheme="majorBidi"/>
          <w:sz w:val="24"/>
          <w:szCs w:val="24"/>
          <w:rtl/>
        </w:rPr>
      </w:pPr>
      <w:r w:rsidRPr="00367F17">
        <w:rPr>
          <w:rFonts w:asciiTheme="majorBidi" w:eastAsia="Calibri" w:hAnsiTheme="majorBidi" w:cstheme="majorBidi"/>
          <w:sz w:val="24"/>
          <w:szCs w:val="24"/>
        </w:rPr>
        <w:t>On this screen, the user selects the symptom they want to report to CareHub. After choosing a symptom, they are directed to the “Symptom Report” screen.</w:t>
      </w:r>
    </w:p>
    <w:p w14:paraId="38EE331E" w14:textId="77777777" w:rsidR="008F0277" w:rsidRPr="00367F17" w:rsidRDefault="008F0277">
      <w:pPr>
        <w:widowControl w:val="0"/>
        <w:spacing w:line="240" w:lineRule="auto"/>
        <w:jc w:val="center"/>
        <w:rPr>
          <w:rFonts w:asciiTheme="majorBidi" w:eastAsia="Times New Roman" w:hAnsiTheme="majorBidi" w:cstheme="majorBidi"/>
          <w:sz w:val="36"/>
          <w:szCs w:val="36"/>
        </w:rPr>
      </w:pPr>
    </w:p>
    <w:p w14:paraId="38EE331F" w14:textId="77777777" w:rsidR="008F0277" w:rsidRPr="00367F17" w:rsidRDefault="00FF3E4E">
      <w:pPr>
        <w:widowControl w:val="0"/>
        <w:spacing w:line="240" w:lineRule="auto"/>
        <w:jc w:val="center"/>
        <w:rPr>
          <w:rFonts w:asciiTheme="majorBidi" w:eastAsia="Calibri" w:hAnsiTheme="majorBidi" w:cstheme="majorBidi"/>
          <w:b/>
          <w:sz w:val="24"/>
          <w:szCs w:val="24"/>
        </w:rPr>
      </w:pPr>
      <w:r w:rsidRPr="00367F17">
        <w:rPr>
          <w:rFonts w:asciiTheme="majorBidi" w:eastAsia="Times New Roman" w:hAnsiTheme="majorBidi" w:cstheme="majorBidi"/>
          <w:noProof/>
          <w:sz w:val="36"/>
          <w:szCs w:val="36"/>
        </w:rPr>
        <w:drawing>
          <wp:inline distT="114300" distB="114300" distL="114300" distR="114300" wp14:anchorId="38EE354A" wp14:editId="38EE354B">
            <wp:extent cx="2598371" cy="5281613"/>
            <wp:effectExtent l="0" t="0" r="0" b="0"/>
            <wp:docPr id="12950962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2598371" cy="5281613"/>
                    </a:xfrm>
                    <a:prstGeom prst="rect">
                      <a:avLst/>
                    </a:prstGeom>
                    <a:ln/>
                  </pic:spPr>
                </pic:pic>
              </a:graphicData>
            </a:graphic>
          </wp:inline>
        </w:drawing>
      </w:r>
      <w:r w:rsidRPr="00367F17">
        <w:rPr>
          <w:rFonts w:asciiTheme="majorBidi" w:hAnsiTheme="majorBidi" w:cstheme="majorBidi"/>
        </w:rPr>
        <w:br w:type="page"/>
      </w:r>
    </w:p>
    <w:p w14:paraId="38EE3320" w14:textId="1C366A22" w:rsidR="008F0277" w:rsidRPr="00367F17" w:rsidRDefault="00FF3E4E">
      <w:pPr>
        <w:widowControl w:val="0"/>
        <w:numPr>
          <w:ilvl w:val="0"/>
          <w:numId w:val="57"/>
        </w:numPr>
        <w:spacing w:line="240" w:lineRule="auto"/>
        <w:jc w:val="both"/>
        <w:rPr>
          <w:rFonts w:asciiTheme="majorBidi" w:eastAsia="Times New Roman" w:hAnsiTheme="majorBidi" w:cstheme="majorBidi"/>
          <w:b/>
          <w:sz w:val="24"/>
          <w:szCs w:val="24"/>
        </w:rPr>
      </w:pPr>
      <w:r w:rsidRPr="00367F17">
        <w:rPr>
          <w:rFonts w:asciiTheme="majorBidi" w:eastAsia="Calibri" w:hAnsiTheme="majorBidi" w:cstheme="majorBidi"/>
          <w:b/>
          <w:sz w:val="24"/>
          <w:szCs w:val="24"/>
        </w:rPr>
        <w:lastRenderedPageBreak/>
        <w:t>Symptom report screen</w:t>
      </w:r>
      <w:r w:rsidRPr="00367F17">
        <w:rPr>
          <w:rFonts w:asciiTheme="majorBidi" w:eastAsia="Calibri" w:hAnsiTheme="majorBidi" w:cstheme="majorBidi"/>
          <w:sz w:val="24"/>
          <w:szCs w:val="24"/>
        </w:rPr>
        <w:t xml:space="preserve"> </w:t>
      </w:r>
      <w:r w:rsidRPr="00367F17">
        <w:rPr>
          <w:rFonts w:asciiTheme="majorBidi" w:eastAsia="Calibri" w:hAnsiTheme="majorBidi" w:cstheme="majorBidi"/>
          <w:b/>
          <w:sz w:val="24"/>
          <w:szCs w:val="24"/>
        </w:rPr>
        <w:t>(PD Patient)</w:t>
      </w:r>
      <w:r w:rsidR="006B77D1" w:rsidRPr="00367F17">
        <w:rPr>
          <w:rFonts w:asciiTheme="majorBidi" w:eastAsia="Times New Roman" w:hAnsiTheme="majorBidi" w:cstheme="majorBidi"/>
          <w:b/>
          <w:sz w:val="24"/>
          <w:szCs w:val="24"/>
        </w:rPr>
        <w:t>:</w:t>
      </w:r>
    </w:p>
    <w:p w14:paraId="38EE3321" w14:textId="77777777" w:rsidR="008F0277" w:rsidRPr="00367F17" w:rsidRDefault="00FF3E4E">
      <w:pPr>
        <w:widowControl w:val="0"/>
        <w:spacing w:line="240" w:lineRule="auto"/>
        <w:ind w:left="720"/>
        <w:jc w:val="both"/>
        <w:rPr>
          <w:rFonts w:asciiTheme="majorBidi" w:eastAsia="Calibri" w:hAnsiTheme="majorBidi" w:cstheme="majorBidi"/>
          <w:sz w:val="24"/>
          <w:szCs w:val="24"/>
        </w:rPr>
      </w:pPr>
      <w:r w:rsidRPr="00367F17">
        <w:rPr>
          <w:rFonts w:asciiTheme="majorBidi" w:eastAsia="Calibri" w:hAnsiTheme="majorBidi" w:cstheme="majorBidi"/>
          <w:sz w:val="24"/>
          <w:szCs w:val="24"/>
        </w:rPr>
        <w:t>On this screen, the user reports a specific symptom. They can set the symptom's time to the current time or choose a different one. In the “Severity” section, the user rates the symptom from 1 star to 5 stars, with (1) being the worst and (5) being the best. In the “Comment” section, users can add extra details. Pressing the “Add” button will save the symptom to the CareHub system.</w:t>
      </w:r>
    </w:p>
    <w:p w14:paraId="38EE3322" w14:textId="77777777" w:rsidR="008F0277" w:rsidRPr="00367F17" w:rsidRDefault="008F0277">
      <w:pPr>
        <w:widowControl w:val="0"/>
        <w:spacing w:line="240" w:lineRule="auto"/>
        <w:ind w:left="720"/>
        <w:jc w:val="both"/>
        <w:rPr>
          <w:rFonts w:asciiTheme="majorBidi" w:eastAsia="Calibri" w:hAnsiTheme="majorBidi" w:cstheme="majorBidi"/>
          <w:b/>
          <w:sz w:val="24"/>
          <w:szCs w:val="24"/>
        </w:rPr>
      </w:pPr>
    </w:p>
    <w:p w14:paraId="38EE3323" w14:textId="77777777" w:rsidR="008F0277" w:rsidRPr="00367F17" w:rsidRDefault="008F0277">
      <w:pPr>
        <w:widowControl w:val="0"/>
        <w:spacing w:line="240" w:lineRule="auto"/>
        <w:jc w:val="both"/>
        <w:rPr>
          <w:rFonts w:asciiTheme="majorBidi" w:eastAsia="Calibri" w:hAnsiTheme="majorBidi" w:cstheme="majorBidi"/>
          <w:b/>
          <w:sz w:val="24"/>
          <w:szCs w:val="24"/>
        </w:rPr>
      </w:pPr>
    </w:p>
    <w:p w14:paraId="38EE3324" w14:textId="77777777" w:rsidR="008F0277" w:rsidRPr="00367F17" w:rsidRDefault="00FF3E4E">
      <w:pPr>
        <w:widowControl w:val="0"/>
        <w:spacing w:line="240" w:lineRule="auto"/>
        <w:ind w:left="720"/>
        <w:jc w:val="center"/>
        <w:rPr>
          <w:rFonts w:asciiTheme="majorBidi" w:eastAsia="Calibri" w:hAnsiTheme="majorBidi" w:cstheme="majorBidi"/>
          <w:b/>
          <w:sz w:val="24"/>
          <w:szCs w:val="24"/>
        </w:rPr>
      </w:pPr>
      <w:r w:rsidRPr="00367F17">
        <w:rPr>
          <w:rFonts w:asciiTheme="majorBidi" w:eastAsia="Calibri" w:hAnsiTheme="majorBidi" w:cstheme="majorBidi"/>
          <w:b/>
          <w:noProof/>
          <w:sz w:val="24"/>
          <w:szCs w:val="24"/>
        </w:rPr>
        <w:drawing>
          <wp:inline distT="114300" distB="114300" distL="114300" distR="114300" wp14:anchorId="38EE354C" wp14:editId="38EE354D">
            <wp:extent cx="2346722" cy="4757738"/>
            <wp:effectExtent l="0" t="0" r="0" b="0"/>
            <wp:docPr id="129509623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2346722" cy="4757738"/>
                    </a:xfrm>
                    <a:prstGeom prst="rect">
                      <a:avLst/>
                    </a:prstGeom>
                    <a:ln/>
                  </pic:spPr>
                </pic:pic>
              </a:graphicData>
            </a:graphic>
          </wp:inline>
        </w:drawing>
      </w:r>
      <w:r w:rsidRPr="00367F17">
        <w:rPr>
          <w:rFonts w:asciiTheme="majorBidi" w:hAnsiTheme="majorBidi" w:cstheme="majorBidi"/>
        </w:rPr>
        <w:br w:type="page"/>
      </w:r>
    </w:p>
    <w:p w14:paraId="38EE3325" w14:textId="584DF241" w:rsidR="008F0277" w:rsidRPr="00367F17" w:rsidRDefault="00FF3E4E">
      <w:pPr>
        <w:widowControl w:val="0"/>
        <w:numPr>
          <w:ilvl w:val="0"/>
          <w:numId w:val="57"/>
        </w:numPr>
        <w:spacing w:line="240" w:lineRule="auto"/>
        <w:jc w:val="both"/>
        <w:rPr>
          <w:rFonts w:asciiTheme="majorBidi" w:eastAsia="Times New Roman" w:hAnsiTheme="majorBidi" w:cstheme="majorBidi"/>
          <w:b/>
          <w:sz w:val="24"/>
          <w:szCs w:val="24"/>
        </w:rPr>
      </w:pPr>
      <w:r w:rsidRPr="00367F17">
        <w:rPr>
          <w:rFonts w:asciiTheme="majorBidi" w:eastAsia="Calibri" w:hAnsiTheme="majorBidi" w:cstheme="majorBidi"/>
          <w:b/>
          <w:sz w:val="24"/>
          <w:szCs w:val="24"/>
        </w:rPr>
        <w:lastRenderedPageBreak/>
        <w:t>Insert Medicine screen (PD Patient)</w:t>
      </w:r>
      <w:r w:rsidR="00342F75" w:rsidRPr="00367F17">
        <w:rPr>
          <w:rFonts w:asciiTheme="majorBidi" w:eastAsia="Times New Roman" w:hAnsiTheme="majorBidi" w:cstheme="majorBidi"/>
          <w:b/>
          <w:sz w:val="24"/>
          <w:szCs w:val="24"/>
        </w:rPr>
        <w:t>:</w:t>
      </w:r>
    </w:p>
    <w:p w14:paraId="38EE3326" w14:textId="77777777" w:rsidR="008F0277" w:rsidRPr="00367F17" w:rsidRDefault="00FF3E4E">
      <w:pPr>
        <w:widowControl w:val="0"/>
        <w:spacing w:before="240" w:after="240" w:line="240" w:lineRule="auto"/>
        <w:ind w:left="720"/>
        <w:jc w:val="both"/>
        <w:rPr>
          <w:rFonts w:asciiTheme="majorBidi" w:eastAsia="Calibri" w:hAnsiTheme="majorBidi" w:cstheme="majorBidi"/>
          <w:sz w:val="24"/>
          <w:szCs w:val="24"/>
        </w:rPr>
      </w:pPr>
      <w:r w:rsidRPr="00367F17">
        <w:rPr>
          <w:rFonts w:asciiTheme="majorBidi" w:eastAsia="Calibri" w:hAnsiTheme="majorBidi" w:cstheme="majorBidi"/>
          <w:sz w:val="24"/>
          <w:szCs w:val="24"/>
        </w:rPr>
        <w:t>After pressing the “Medicines” button from the homepage, the user will be directed to this screen to report the medicine they’ve taken.</w:t>
      </w:r>
    </w:p>
    <w:p w14:paraId="38EE3327" w14:textId="77777777" w:rsidR="008F0277" w:rsidRPr="00367F17" w:rsidRDefault="00FF3E4E">
      <w:pPr>
        <w:widowControl w:val="0"/>
        <w:numPr>
          <w:ilvl w:val="0"/>
          <w:numId w:val="23"/>
        </w:numPr>
        <w:spacing w:before="240"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In the “Medicine Name” text box, the user will enter the name of the medicine.</w:t>
      </w:r>
    </w:p>
    <w:p w14:paraId="38EE3328" w14:textId="77777777" w:rsidR="008F0277" w:rsidRPr="00367F17" w:rsidRDefault="00FF3E4E">
      <w:pPr>
        <w:widowControl w:val="0"/>
        <w:numPr>
          <w:ilvl w:val="0"/>
          <w:numId w:val="23"/>
        </w:numPr>
        <w:spacing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The “Medicine Taken” button allows the user to set the time and date.</w:t>
      </w:r>
    </w:p>
    <w:p w14:paraId="38EE3329" w14:textId="77777777" w:rsidR="008F0277" w:rsidRPr="00367F17" w:rsidRDefault="00FF3E4E">
      <w:pPr>
        <w:widowControl w:val="0"/>
        <w:numPr>
          <w:ilvl w:val="0"/>
          <w:numId w:val="23"/>
        </w:numPr>
        <w:spacing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The user will choose how the medicine was taken — either as “Liquid” or “Pill”—using the segmented button.</w:t>
      </w:r>
    </w:p>
    <w:p w14:paraId="38EE332A" w14:textId="77777777" w:rsidR="008F0277" w:rsidRPr="00367F17" w:rsidRDefault="00FF3E4E">
      <w:pPr>
        <w:widowControl w:val="0"/>
        <w:numPr>
          <w:ilvl w:val="0"/>
          <w:numId w:val="23"/>
        </w:numPr>
        <w:spacing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After selecting the method, the user will choose the dose amount.</w:t>
      </w:r>
    </w:p>
    <w:p w14:paraId="38EE332B" w14:textId="77777777" w:rsidR="008F0277" w:rsidRPr="00367F17" w:rsidRDefault="00FF3E4E">
      <w:pPr>
        <w:widowControl w:val="0"/>
        <w:numPr>
          <w:ilvl w:val="0"/>
          <w:numId w:val="23"/>
        </w:numPr>
        <w:spacing w:after="240"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Finally, pressing the “Add” button will save the medicine information to the CareHub database.</w:t>
      </w:r>
    </w:p>
    <w:p w14:paraId="38EE332C" w14:textId="77777777" w:rsidR="008F0277" w:rsidRPr="00367F17" w:rsidRDefault="00FF3E4E">
      <w:pPr>
        <w:widowControl w:val="0"/>
        <w:spacing w:line="240" w:lineRule="auto"/>
        <w:jc w:val="both"/>
        <w:rPr>
          <w:rFonts w:asciiTheme="majorBidi" w:eastAsia="Times New Roman" w:hAnsiTheme="majorBidi" w:cstheme="majorBidi"/>
          <w:sz w:val="36"/>
          <w:szCs w:val="36"/>
        </w:rPr>
      </w:pPr>
      <w:r w:rsidRPr="00367F17">
        <w:rPr>
          <w:rFonts w:asciiTheme="majorBidi" w:hAnsiTheme="majorBidi" w:cstheme="majorBidi"/>
          <w:noProof/>
        </w:rPr>
        <w:drawing>
          <wp:anchor distT="114300" distB="114300" distL="114300" distR="114300" simplePos="0" relativeHeight="251672576" behindDoc="0" locked="0" layoutInCell="1" hidden="0" allowOverlap="1" wp14:anchorId="38EE354E" wp14:editId="38EE354F">
            <wp:simplePos x="0" y="0"/>
            <wp:positionH relativeFrom="column">
              <wp:posOffset>4210050</wp:posOffset>
            </wp:positionH>
            <wp:positionV relativeFrom="paragraph">
              <wp:posOffset>180975</wp:posOffset>
            </wp:positionV>
            <wp:extent cx="2128838" cy="4365270"/>
            <wp:effectExtent l="0" t="0" r="0" b="0"/>
            <wp:wrapTopAndBottom distT="114300" distB="114300"/>
            <wp:docPr id="129509623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2128838" cy="4365270"/>
                    </a:xfrm>
                    <a:prstGeom prst="rect">
                      <a:avLst/>
                    </a:prstGeom>
                    <a:ln/>
                  </pic:spPr>
                </pic:pic>
              </a:graphicData>
            </a:graphic>
          </wp:anchor>
        </w:drawing>
      </w:r>
      <w:r w:rsidRPr="00367F17">
        <w:rPr>
          <w:rFonts w:asciiTheme="majorBidi" w:hAnsiTheme="majorBidi" w:cstheme="majorBidi"/>
          <w:noProof/>
        </w:rPr>
        <w:drawing>
          <wp:anchor distT="114300" distB="114300" distL="114300" distR="114300" simplePos="0" relativeHeight="251673600" behindDoc="0" locked="0" layoutInCell="1" hidden="0" allowOverlap="1" wp14:anchorId="38EE3550" wp14:editId="38EE3551">
            <wp:simplePos x="0" y="0"/>
            <wp:positionH relativeFrom="column">
              <wp:posOffset>295275</wp:posOffset>
            </wp:positionH>
            <wp:positionV relativeFrom="paragraph">
              <wp:posOffset>180975</wp:posOffset>
            </wp:positionV>
            <wp:extent cx="2127418" cy="4357688"/>
            <wp:effectExtent l="0" t="0" r="0" b="0"/>
            <wp:wrapSquare wrapText="bothSides" distT="114300" distB="114300" distL="114300" distR="114300"/>
            <wp:docPr id="129509623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2127418" cy="4357688"/>
                    </a:xfrm>
                    <a:prstGeom prst="rect">
                      <a:avLst/>
                    </a:prstGeom>
                    <a:ln/>
                  </pic:spPr>
                </pic:pic>
              </a:graphicData>
            </a:graphic>
          </wp:anchor>
        </w:drawing>
      </w:r>
    </w:p>
    <w:p w14:paraId="38EE332D" w14:textId="77777777" w:rsidR="008F0277" w:rsidRPr="00367F17" w:rsidRDefault="00FF3E4E">
      <w:pPr>
        <w:widowControl w:val="0"/>
        <w:spacing w:line="240" w:lineRule="auto"/>
        <w:jc w:val="both"/>
        <w:rPr>
          <w:rFonts w:asciiTheme="majorBidi" w:eastAsia="Calibri" w:hAnsiTheme="majorBidi" w:cstheme="majorBidi"/>
          <w:b/>
          <w:sz w:val="24"/>
          <w:szCs w:val="24"/>
        </w:rPr>
      </w:pPr>
      <w:r w:rsidRPr="00367F17">
        <w:rPr>
          <w:rFonts w:asciiTheme="majorBidi" w:hAnsiTheme="majorBidi" w:cstheme="majorBidi"/>
        </w:rPr>
        <w:br w:type="page"/>
      </w:r>
    </w:p>
    <w:p w14:paraId="38EE332E" w14:textId="341EC599" w:rsidR="008F0277" w:rsidRPr="00367F17" w:rsidRDefault="00FF3E4E">
      <w:pPr>
        <w:widowControl w:val="0"/>
        <w:numPr>
          <w:ilvl w:val="0"/>
          <w:numId w:val="57"/>
        </w:numPr>
        <w:spacing w:line="240" w:lineRule="auto"/>
        <w:jc w:val="both"/>
        <w:rPr>
          <w:rFonts w:asciiTheme="majorBidi" w:eastAsia="Times New Roman" w:hAnsiTheme="majorBidi" w:cstheme="majorBidi"/>
          <w:b/>
          <w:sz w:val="24"/>
          <w:szCs w:val="24"/>
        </w:rPr>
      </w:pPr>
      <w:r w:rsidRPr="00367F17">
        <w:rPr>
          <w:rFonts w:asciiTheme="majorBidi" w:eastAsia="Calibri" w:hAnsiTheme="majorBidi" w:cstheme="majorBidi"/>
          <w:b/>
          <w:sz w:val="24"/>
          <w:szCs w:val="24"/>
        </w:rPr>
        <w:lastRenderedPageBreak/>
        <w:t>Insert Nutrition screen (PD patient)</w:t>
      </w:r>
      <w:r w:rsidR="00367F17">
        <w:rPr>
          <w:rFonts w:asciiTheme="majorBidi" w:eastAsia="Calibri" w:hAnsiTheme="majorBidi" w:cstheme="majorBidi"/>
          <w:b/>
          <w:sz w:val="24"/>
          <w:szCs w:val="24"/>
        </w:rPr>
        <w:t>:</w:t>
      </w:r>
    </w:p>
    <w:p w14:paraId="38EE332F" w14:textId="77777777" w:rsidR="008F0277" w:rsidRPr="00367F17" w:rsidRDefault="00FF3E4E">
      <w:pPr>
        <w:widowControl w:val="0"/>
        <w:spacing w:before="240" w:after="240" w:line="240" w:lineRule="auto"/>
        <w:ind w:left="720"/>
        <w:jc w:val="both"/>
        <w:rPr>
          <w:rFonts w:asciiTheme="majorBidi" w:eastAsia="Calibri" w:hAnsiTheme="majorBidi" w:cstheme="majorBidi"/>
          <w:sz w:val="24"/>
          <w:szCs w:val="24"/>
        </w:rPr>
      </w:pPr>
      <w:r w:rsidRPr="00367F17">
        <w:rPr>
          <w:rFonts w:asciiTheme="majorBidi" w:eastAsia="Calibri" w:hAnsiTheme="majorBidi" w:cstheme="majorBidi"/>
          <w:sz w:val="24"/>
          <w:szCs w:val="24"/>
        </w:rPr>
        <w:t>After pressing the “Nutrition” button from the homepage, the user will be directed to this screen to report their nutrition intake.</w:t>
      </w:r>
    </w:p>
    <w:p w14:paraId="38EE3330" w14:textId="77777777" w:rsidR="008F0277" w:rsidRPr="00367F17" w:rsidRDefault="00FF3E4E">
      <w:pPr>
        <w:widowControl w:val="0"/>
        <w:numPr>
          <w:ilvl w:val="0"/>
          <w:numId w:val="55"/>
        </w:numPr>
        <w:spacing w:before="240"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In the “Food Name” field, the user enters the name of the food. If the food is already in the database, the name will autocomplete.</w:t>
      </w:r>
    </w:p>
    <w:p w14:paraId="38EE3331" w14:textId="77777777" w:rsidR="008F0277" w:rsidRPr="00367F17" w:rsidRDefault="00FF3E4E">
      <w:pPr>
        <w:widowControl w:val="0"/>
        <w:numPr>
          <w:ilvl w:val="0"/>
          <w:numId w:val="55"/>
        </w:numPr>
        <w:spacing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The “Food Taken” button allows the user to set the time and date.</w:t>
      </w:r>
    </w:p>
    <w:p w14:paraId="38EE3332" w14:textId="77777777" w:rsidR="008F0277" w:rsidRPr="00367F17" w:rsidRDefault="00FF3E4E">
      <w:pPr>
        <w:widowControl w:val="0"/>
        <w:numPr>
          <w:ilvl w:val="0"/>
          <w:numId w:val="55"/>
        </w:numPr>
        <w:spacing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By selecting “Take a Picture,” the user can use their phone's camera to add a photo of the food.</w:t>
      </w:r>
    </w:p>
    <w:p w14:paraId="38EE3333" w14:textId="77777777" w:rsidR="008F0277" w:rsidRPr="00367F17" w:rsidRDefault="00FF3E4E">
      <w:pPr>
        <w:widowControl w:val="0"/>
        <w:numPr>
          <w:ilvl w:val="0"/>
          <w:numId w:val="55"/>
        </w:numPr>
        <w:spacing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The “Nutritional Values” table displays the nutritional details. If any cell is empty, indicating missing information, the user can click on it to enter the necessary data. All information added to the table is automatically saved to the database.</w:t>
      </w:r>
    </w:p>
    <w:p w14:paraId="38EE3334" w14:textId="77777777" w:rsidR="008F0277" w:rsidRPr="00367F17" w:rsidRDefault="00FF3E4E">
      <w:pPr>
        <w:widowControl w:val="0"/>
        <w:numPr>
          <w:ilvl w:val="0"/>
          <w:numId w:val="55"/>
        </w:numPr>
        <w:spacing w:after="240"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Pressing the “Add” button will save the nutrition details to the CareHub database.</w:t>
      </w:r>
    </w:p>
    <w:p w14:paraId="38EE3335" w14:textId="77777777" w:rsidR="008F0277" w:rsidRPr="00367F17" w:rsidRDefault="008F0277">
      <w:pPr>
        <w:widowControl w:val="0"/>
        <w:spacing w:line="240" w:lineRule="auto"/>
        <w:ind w:left="720"/>
        <w:jc w:val="both"/>
        <w:rPr>
          <w:rFonts w:asciiTheme="majorBidi" w:eastAsia="Calibri" w:hAnsiTheme="majorBidi" w:cstheme="majorBidi"/>
          <w:sz w:val="24"/>
          <w:szCs w:val="24"/>
        </w:rPr>
      </w:pPr>
    </w:p>
    <w:p w14:paraId="38EE3336" w14:textId="77777777" w:rsidR="008F0277" w:rsidRPr="00367F17" w:rsidRDefault="00FF3E4E">
      <w:pPr>
        <w:widowControl w:val="0"/>
        <w:spacing w:line="240" w:lineRule="auto"/>
        <w:jc w:val="center"/>
        <w:rPr>
          <w:rFonts w:asciiTheme="majorBidi" w:eastAsia="Calibri" w:hAnsiTheme="majorBidi" w:cstheme="majorBidi"/>
          <w:b/>
          <w:sz w:val="24"/>
          <w:szCs w:val="24"/>
        </w:rPr>
      </w:pPr>
      <w:r w:rsidRPr="00367F17">
        <w:rPr>
          <w:rFonts w:asciiTheme="majorBidi" w:eastAsia="Times New Roman" w:hAnsiTheme="majorBidi" w:cstheme="majorBidi"/>
          <w:noProof/>
          <w:sz w:val="36"/>
          <w:szCs w:val="36"/>
        </w:rPr>
        <w:drawing>
          <wp:inline distT="114300" distB="114300" distL="114300" distR="114300" wp14:anchorId="38EE3552" wp14:editId="38EE3553">
            <wp:extent cx="2384215" cy="4786313"/>
            <wp:effectExtent l="0" t="0" r="0" b="0"/>
            <wp:docPr id="12950962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2384215" cy="4786313"/>
                    </a:xfrm>
                    <a:prstGeom prst="rect">
                      <a:avLst/>
                    </a:prstGeom>
                    <a:ln/>
                  </pic:spPr>
                </pic:pic>
              </a:graphicData>
            </a:graphic>
          </wp:inline>
        </w:drawing>
      </w:r>
      <w:r w:rsidRPr="00367F17">
        <w:rPr>
          <w:rFonts w:asciiTheme="majorBidi" w:hAnsiTheme="majorBidi" w:cstheme="majorBidi"/>
        </w:rPr>
        <w:br w:type="page"/>
      </w:r>
    </w:p>
    <w:p w14:paraId="38EE3337" w14:textId="622F3C36" w:rsidR="008F0277" w:rsidRPr="00367F17" w:rsidRDefault="00FF3E4E">
      <w:pPr>
        <w:widowControl w:val="0"/>
        <w:numPr>
          <w:ilvl w:val="0"/>
          <w:numId w:val="57"/>
        </w:numPr>
        <w:spacing w:line="240" w:lineRule="auto"/>
        <w:jc w:val="both"/>
        <w:rPr>
          <w:rFonts w:asciiTheme="majorBidi" w:eastAsia="Times New Roman" w:hAnsiTheme="majorBidi" w:cstheme="majorBidi"/>
          <w:b/>
          <w:sz w:val="24"/>
          <w:szCs w:val="24"/>
        </w:rPr>
      </w:pPr>
      <w:r w:rsidRPr="00367F17">
        <w:rPr>
          <w:rFonts w:asciiTheme="majorBidi" w:eastAsia="Calibri" w:hAnsiTheme="majorBidi" w:cstheme="majorBidi"/>
          <w:b/>
          <w:sz w:val="24"/>
          <w:szCs w:val="24"/>
        </w:rPr>
        <w:lastRenderedPageBreak/>
        <w:t>Setting screen (PD patient)</w:t>
      </w:r>
      <w:r w:rsidR="00367F17">
        <w:rPr>
          <w:rFonts w:asciiTheme="majorBidi" w:eastAsia="Calibri" w:hAnsiTheme="majorBidi" w:cstheme="majorBidi"/>
          <w:b/>
          <w:sz w:val="24"/>
          <w:szCs w:val="24"/>
        </w:rPr>
        <w:t>:</w:t>
      </w:r>
    </w:p>
    <w:p w14:paraId="38EE3338" w14:textId="77777777" w:rsidR="008F0277" w:rsidRPr="00367F17" w:rsidRDefault="00FF3E4E">
      <w:pPr>
        <w:widowControl w:val="0"/>
        <w:spacing w:line="240" w:lineRule="auto"/>
        <w:ind w:left="720"/>
        <w:jc w:val="both"/>
        <w:rPr>
          <w:rFonts w:asciiTheme="majorBidi" w:eastAsia="Calibri" w:hAnsiTheme="majorBidi" w:cstheme="majorBidi"/>
          <w:sz w:val="24"/>
          <w:szCs w:val="24"/>
        </w:rPr>
      </w:pPr>
      <w:r w:rsidRPr="00367F17">
        <w:rPr>
          <w:rFonts w:asciiTheme="majorBidi" w:eastAsia="Calibri" w:hAnsiTheme="majorBidi" w:cstheme="majorBidi"/>
          <w:sz w:val="24"/>
          <w:szCs w:val="24"/>
        </w:rPr>
        <w:t>Accessing the "Settings" option from the bottom menu lets you add caregivers to your account. The user will fill in the caregiver’s information in the “Caregiver Name,” “Profession,” and “Email” fields.</w:t>
      </w:r>
    </w:p>
    <w:p w14:paraId="38EE3339" w14:textId="77777777" w:rsidR="008F0277" w:rsidRPr="00367F17" w:rsidRDefault="008F0277">
      <w:pPr>
        <w:widowControl w:val="0"/>
        <w:spacing w:line="240" w:lineRule="auto"/>
        <w:ind w:left="720"/>
        <w:jc w:val="both"/>
        <w:rPr>
          <w:rFonts w:asciiTheme="majorBidi" w:eastAsia="Calibri" w:hAnsiTheme="majorBidi" w:cstheme="majorBidi"/>
          <w:sz w:val="24"/>
          <w:szCs w:val="24"/>
        </w:rPr>
      </w:pPr>
    </w:p>
    <w:p w14:paraId="38EE333A" w14:textId="77777777" w:rsidR="008F0277" w:rsidRPr="00367F17" w:rsidRDefault="00FF3E4E">
      <w:pPr>
        <w:widowControl w:val="0"/>
        <w:spacing w:line="240" w:lineRule="auto"/>
        <w:ind w:left="720"/>
        <w:jc w:val="center"/>
        <w:rPr>
          <w:rFonts w:asciiTheme="majorBidi" w:eastAsia="Calibri" w:hAnsiTheme="majorBidi" w:cstheme="majorBidi"/>
          <w:b/>
          <w:sz w:val="24"/>
          <w:szCs w:val="24"/>
        </w:rPr>
      </w:pPr>
      <w:r w:rsidRPr="00367F17">
        <w:rPr>
          <w:rFonts w:asciiTheme="majorBidi" w:eastAsia="Calibri" w:hAnsiTheme="majorBidi" w:cstheme="majorBidi"/>
          <w:noProof/>
          <w:sz w:val="24"/>
          <w:szCs w:val="24"/>
        </w:rPr>
        <w:drawing>
          <wp:inline distT="114300" distB="114300" distL="114300" distR="114300" wp14:anchorId="38EE3554" wp14:editId="38EE3555">
            <wp:extent cx="2499002" cy="5157788"/>
            <wp:effectExtent l="0" t="0" r="0" b="0"/>
            <wp:docPr id="12950962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2499002" cy="5157788"/>
                    </a:xfrm>
                    <a:prstGeom prst="rect">
                      <a:avLst/>
                    </a:prstGeom>
                    <a:ln/>
                  </pic:spPr>
                </pic:pic>
              </a:graphicData>
            </a:graphic>
          </wp:inline>
        </w:drawing>
      </w:r>
      <w:r w:rsidRPr="00367F17">
        <w:rPr>
          <w:rFonts w:asciiTheme="majorBidi" w:hAnsiTheme="majorBidi" w:cstheme="majorBidi"/>
        </w:rPr>
        <w:br w:type="page"/>
      </w:r>
    </w:p>
    <w:p w14:paraId="38EE333B" w14:textId="4925C985" w:rsidR="008F0277" w:rsidRPr="00367F17" w:rsidRDefault="00FF3E4E">
      <w:pPr>
        <w:widowControl w:val="0"/>
        <w:numPr>
          <w:ilvl w:val="0"/>
          <w:numId w:val="57"/>
        </w:numPr>
        <w:spacing w:line="240" w:lineRule="auto"/>
        <w:jc w:val="both"/>
        <w:rPr>
          <w:rFonts w:asciiTheme="majorBidi" w:eastAsia="Times New Roman" w:hAnsiTheme="majorBidi" w:cstheme="majorBidi"/>
          <w:b/>
          <w:sz w:val="24"/>
          <w:szCs w:val="24"/>
        </w:rPr>
      </w:pPr>
      <w:r w:rsidRPr="00367F17">
        <w:rPr>
          <w:rFonts w:asciiTheme="majorBidi" w:eastAsia="Calibri" w:hAnsiTheme="majorBidi" w:cstheme="majorBidi"/>
          <w:b/>
          <w:sz w:val="24"/>
          <w:szCs w:val="24"/>
        </w:rPr>
        <w:lastRenderedPageBreak/>
        <w:t>Home Screen</w:t>
      </w:r>
      <w:r w:rsidRPr="00367F17">
        <w:rPr>
          <w:rFonts w:asciiTheme="majorBidi" w:eastAsia="Calibri" w:hAnsiTheme="majorBidi" w:cstheme="majorBidi"/>
          <w:sz w:val="24"/>
          <w:szCs w:val="24"/>
        </w:rPr>
        <w:t xml:space="preserve"> </w:t>
      </w:r>
      <w:r w:rsidRPr="00367F17">
        <w:rPr>
          <w:rFonts w:asciiTheme="majorBidi" w:eastAsia="Calibri" w:hAnsiTheme="majorBidi" w:cstheme="majorBidi"/>
          <w:b/>
          <w:sz w:val="24"/>
          <w:szCs w:val="24"/>
        </w:rPr>
        <w:t>(Caregiver):</w:t>
      </w:r>
    </w:p>
    <w:p w14:paraId="38EE333C" w14:textId="77777777" w:rsidR="008F0277" w:rsidRPr="00367F17" w:rsidRDefault="00FF3E4E">
      <w:pPr>
        <w:widowControl w:val="0"/>
        <w:spacing w:line="240" w:lineRule="auto"/>
        <w:ind w:left="720"/>
        <w:jc w:val="both"/>
        <w:rPr>
          <w:rFonts w:asciiTheme="majorBidi" w:eastAsia="Calibri" w:hAnsiTheme="majorBidi" w:cstheme="majorBidi"/>
          <w:sz w:val="24"/>
          <w:szCs w:val="24"/>
        </w:rPr>
      </w:pPr>
      <w:r w:rsidRPr="00367F17">
        <w:rPr>
          <w:rFonts w:asciiTheme="majorBidi" w:eastAsia="Calibri" w:hAnsiTheme="majorBidi" w:cstheme="majorBidi"/>
          <w:sz w:val="24"/>
          <w:szCs w:val="24"/>
        </w:rPr>
        <w:t>After logging into CareHub, the caregiver will select a specific client from the “Choose Client” dropdown list. In the view section, the caregiver can choose a time range to see the patient's events. Pressing on the range will direct them to the graph screen.</w:t>
      </w:r>
    </w:p>
    <w:p w14:paraId="38EE333D" w14:textId="77777777" w:rsidR="008F0277" w:rsidRPr="00367F17" w:rsidRDefault="008F0277">
      <w:pPr>
        <w:widowControl w:val="0"/>
        <w:spacing w:line="240" w:lineRule="auto"/>
        <w:ind w:left="720"/>
        <w:jc w:val="both"/>
        <w:rPr>
          <w:rFonts w:asciiTheme="majorBidi" w:eastAsia="Calibri" w:hAnsiTheme="majorBidi" w:cstheme="majorBidi"/>
          <w:sz w:val="24"/>
          <w:szCs w:val="24"/>
        </w:rPr>
      </w:pPr>
    </w:p>
    <w:p w14:paraId="38EE333E" w14:textId="77777777" w:rsidR="008F0277" w:rsidRPr="00367F17" w:rsidRDefault="008F0277">
      <w:pPr>
        <w:widowControl w:val="0"/>
        <w:spacing w:line="240" w:lineRule="auto"/>
        <w:ind w:left="720"/>
        <w:jc w:val="both"/>
        <w:rPr>
          <w:rFonts w:asciiTheme="majorBidi" w:eastAsia="Calibri" w:hAnsiTheme="majorBidi" w:cstheme="majorBidi"/>
          <w:sz w:val="24"/>
          <w:szCs w:val="24"/>
        </w:rPr>
      </w:pPr>
    </w:p>
    <w:p w14:paraId="38EE333F" w14:textId="77777777" w:rsidR="008F0277" w:rsidRPr="00367F17" w:rsidRDefault="00FF3E4E">
      <w:pPr>
        <w:widowControl w:val="0"/>
        <w:spacing w:line="240" w:lineRule="auto"/>
        <w:ind w:left="720"/>
        <w:jc w:val="center"/>
        <w:rPr>
          <w:rFonts w:asciiTheme="majorBidi" w:eastAsia="Calibri" w:hAnsiTheme="majorBidi" w:cstheme="majorBidi"/>
          <w:b/>
          <w:sz w:val="24"/>
          <w:szCs w:val="24"/>
        </w:rPr>
      </w:pPr>
      <w:r w:rsidRPr="00367F17">
        <w:rPr>
          <w:rFonts w:asciiTheme="majorBidi" w:eastAsia="Calibri" w:hAnsiTheme="majorBidi" w:cstheme="majorBidi"/>
          <w:noProof/>
          <w:sz w:val="24"/>
          <w:szCs w:val="24"/>
        </w:rPr>
        <w:drawing>
          <wp:inline distT="114300" distB="114300" distL="114300" distR="114300" wp14:anchorId="38EE3556" wp14:editId="38EE3557">
            <wp:extent cx="2262188" cy="4598639"/>
            <wp:effectExtent l="0" t="0" r="0" b="0"/>
            <wp:docPr id="129509623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2262188" cy="4598639"/>
                    </a:xfrm>
                    <a:prstGeom prst="rect">
                      <a:avLst/>
                    </a:prstGeom>
                    <a:ln/>
                  </pic:spPr>
                </pic:pic>
              </a:graphicData>
            </a:graphic>
          </wp:inline>
        </w:drawing>
      </w:r>
      <w:r w:rsidRPr="00367F17">
        <w:rPr>
          <w:rFonts w:asciiTheme="majorBidi" w:hAnsiTheme="majorBidi" w:cstheme="majorBidi"/>
        </w:rPr>
        <w:br w:type="page"/>
      </w:r>
    </w:p>
    <w:p w14:paraId="38EE3340" w14:textId="1EE94723" w:rsidR="008F0277" w:rsidRPr="00367F17" w:rsidRDefault="00FF3E4E">
      <w:pPr>
        <w:widowControl w:val="0"/>
        <w:numPr>
          <w:ilvl w:val="0"/>
          <w:numId w:val="57"/>
        </w:numPr>
        <w:spacing w:line="240" w:lineRule="auto"/>
        <w:jc w:val="both"/>
        <w:rPr>
          <w:rFonts w:asciiTheme="majorBidi" w:eastAsia="Times New Roman" w:hAnsiTheme="majorBidi" w:cstheme="majorBidi"/>
          <w:b/>
          <w:sz w:val="24"/>
          <w:szCs w:val="24"/>
        </w:rPr>
      </w:pPr>
      <w:r w:rsidRPr="00367F17">
        <w:rPr>
          <w:rFonts w:asciiTheme="majorBidi" w:eastAsia="Calibri" w:hAnsiTheme="majorBidi" w:cstheme="majorBidi"/>
          <w:b/>
          <w:sz w:val="24"/>
          <w:szCs w:val="24"/>
        </w:rPr>
        <w:lastRenderedPageBreak/>
        <w:t>PD patient graph</w:t>
      </w:r>
      <w:r w:rsidRPr="00367F17">
        <w:rPr>
          <w:rFonts w:asciiTheme="majorBidi" w:eastAsia="Calibri" w:hAnsiTheme="majorBidi" w:cstheme="majorBidi"/>
          <w:sz w:val="24"/>
          <w:szCs w:val="24"/>
        </w:rPr>
        <w:t xml:space="preserve"> </w:t>
      </w:r>
      <w:r w:rsidRPr="00367F17">
        <w:rPr>
          <w:rFonts w:asciiTheme="majorBidi" w:eastAsia="Calibri" w:hAnsiTheme="majorBidi" w:cstheme="majorBidi"/>
          <w:b/>
          <w:sz w:val="24"/>
          <w:szCs w:val="24"/>
        </w:rPr>
        <w:t>(Caregiver)</w:t>
      </w:r>
      <w:r w:rsidR="00367F17">
        <w:rPr>
          <w:rFonts w:asciiTheme="majorBidi" w:eastAsia="Calibri" w:hAnsiTheme="majorBidi" w:cstheme="majorBidi"/>
          <w:b/>
          <w:sz w:val="24"/>
          <w:szCs w:val="24"/>
        </w:rPr>
        <w:t>:</w:t>
      </w:r>
    </w:p>
    <w:p w14:paraId="38EE3341" w14:textId="77777777" w:rsidR="008F0277" w:rsidRPr="00367F17" w:rsidRDefault="008F0277">
      <w:pPr>
        <w:widowControl w:val="0"/>
        <w:spacing w:line="240" w:lineRule="auto"/>
        <w:ind w:left="720"/>
        <w:jc w:val="both"/>
        <w:rPr>
          <w:rFonts w:asciiTheme="majorBidi" w:eastAsia="Calibri" w:hAnsiTheme="majorBidi" w:cstheme="majorBidi"/>
          <w:sz w:val="24"/>
          <w:szCs w:val="24"/>
        </w:rPr>
      </w:pPr>
    </w:p>
    <w:p w14:paraId="38EE3342" w14:textId="77777777" w:rsidR="008F0277" w:rsidRPr="00367F17" w:rsidRDefault="00FF3E4E">
      <w:pPr>
        <w:widowControl w:val="0"/>
        <w:spacing w:line="240" w:lineRule="auto"/>
        <w:ind w:left="720"/>
        <w:jc w:val="both"/>
        <w:rPr>
          <w:rFonts w:asciiTheme="majorBidi" w:eastAsia="Times New Roman" w:hAnsiTheme="majorBidi" w:cstheme="majorBidi"/>
          <w:sz w:val="36"/>
          <w:szCs w:val="36"/>
        </w:rPr>
      </w:pPr>
      <w:r w:rsidRPr="00367F17">
        <w:rPr>
          <w:rFonts w:asciiTheme="majorBidi" w:eastAsia="Calibri" w:hAnsiTheme="majorBidi" w:cstheme="majorBidi"/>
          <w:sz w:val="24"/>
          <w:szCs w:val="24"/>
        </w:rPr>
        <w:t>The screen shows all patient activities based on the selected time range. The graph for Parkinson's patients features an X-axis for time and a Y-axis for the severity of Parkinson's, ranging from 1 to 5. Vertical dotted lines on the graph mark individual patient activities.</w:t>
      </w:r>
    </w:p>
    <w:p w14:paraId="38EE3343" w14:textId="77777777" w:rsidR="008F0277" w:rsidRPr="00367F17" w:rsidRDefault="008F0277">
      <w:pPr>
        <w:widowControl w:val="0"/>
        <w:spacing w:line="240" w:lineRule="auto"/>
        <w:jc w:val="both"/>
        <w:rPr>
          <w:rFonts w:asciiTheme="majorBidi" w:eastAsia="Times New Roman" w:hAnsiTheme="majorBidi" w:cstheme="majorBidi"/>
          <w:sz w:val="36"/>
          <w:szCs w:val="36"/>
        </w:rPr>
      </w:pPr>
    </w:p>
    <w:p w14:paraId="38EE3344" w14:textId="3E537AA3" w:rsidR="008F0277" w:rsidRPr="005538D4" w:rsidRDefault="005538D4">
      <w:pPr>
        <w:widowControl w:val="0"/>
        <w:spacing w:line="240" w:lineRule="auto"/>
        <w:jc w:val="both"/>
        <w:rPr>
          <w:rFonts w:asciiTheme="majorBidi" w:eastAsia="Times New Roman" w:hAnsiTheme="majorBidi" w:cstheme="majorBidi"/>
          <w:sz w:val="36"/>
          <w:szCs w:val="36"/>
          <w:rtl/>
          <w:lang w:val="en-US"/>
        </w:rPr>
      </w:pPr>
      <w:r>
        <w:rPr>
          <w:rFonts w:asciiTheme="majorBidi" w:eastAsia="Times New Roman" w:hAnsiTheme="majorBidi" w:cstheme="majorBidi"/>
          <w:noProof/>
          <w:sz w:val="36"/>
          <w:szCs w:val="36"/>
          <w:lang w:val="en-US"/>
        </w:rPr>
        <w:drawing>
          <wp:inline distT="0" distB="0" distL="0" distR="0" wp14:anchorId="3FE2F662" wp14:editId="07395A8D">
            <wp:extent cx="5943600" cy="2910840"/>
            <wp:effectExtent l="0" t="0" r="0" b="3810"/>
            <wp:docPr id="81190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910840"/>
                    </a:xfrm>
                    <a:prstGeom prst="rect">
                      <a:avLst/>
                    </a:prstGeom>
                    <a:noFill/>
                    <a:ln>
                      <a:noFill/>
                    </a:ln>
                  </pic:spPr>
                </pic:pic>
              </a:graphicData>
            </a:graphic>
          </wp:inline>
        </w:drawing>
      </w:r>
    </w:p>
    <w:p w14:paraId="38EE3345" w14:textId="77777777" w:rsidR="008F0277" w:rsidRPr="00367F17" w:rsidRDefault="008F0277">
      <w:pPr>
        <w:widowControl w:val="0"/>
        <w:spacing w:line="240" w:lineRule="auto"/>
        <w:jc w:val="both"/>
        <w:rPr>
          <w:rFonts w:asciiTheme="majorBidi" w:eastAsia="Times New Roman" w:hAnsiTheme="majorBidi" w:cstheme="majorBidi"/>
          <w:sz w:val="36"/>
          <w:szCs w:val="36"/>
        </w:rPr>
      </w:pPr>
    </w:p>
    <w:p w14:paraId="38EE3346" w14:textId="77777777" w:rsidR="008F0277" w:rsidRPr="00367F17" w:rsidRDefault="008F0277">
      <w:pPr>
        <w:widowControl w:val="0"/>
        <w:spacing w:line="240" w:lineRule="auto"/>
        <w:jc w:val="both"/>
        <w:rPr>
          <w:rFonts w:asciiTheme="majorBidi" w:eastAsia="Times New Roman" w:hAnsiTheme="majorBidi" w:cstheme="majorBidi"/>
          <w:sz w:val="36"/>
          <w:szCs w:val="36"/>
        </w:rPr>
      </w:pPr>
    </w:p>
    <w:p w14:paraId="38EE3347" w14:textId="77777777" w:rsidR="008F0277" w:rsidRPr="00367F17" w:rsidRDefault="008F0277">
      <w:pPr>
        <w:widowControl w:val="0"/>
        <w:spacing w:line="240" w:lineRule="auto"/>
        <w:jc w:val="both"/>
        <w:rPr>
          <w:rFonts w:asciiTheme="majorBidi" w:eastAsia="Times New Roman" w:hAnsiTheme="majorBidi" w:cstheme="majorBidi"/>
          <w:sz w:val="36"/>
          <w:szCs w:val="36"/>
        </w:rPr>
      </w:pPr>
    </w:p>
    <w:p w14:paraId="38EE3348" w14:textId="77777777" w:rsidR="008F0277" w:rsidRPr="00367F17" w:rsidRDefault="008F0277">
      <w:pPr>
        <w:widowControl w:val="0"/>
        <w:spacing w:line="240" w:lineRule="auto"/>
        <w:jc w:val="both"/>
        <w:rPr>
          <w:rFonts w:asciiTheme="majorBidi" w:eastAsia="Times New Roman" w:hAnsiTheme="majorBidi" w:cstheme="majorBidi"/>
          <w:sz w:val="36"/>
          <w:szCs w:val="36"/>
        </w:rPr>
      </w:pPr>
    </w:p>
    <w:p w14:paraId="38EE3349" w14:textId="77777777" w:rsidR="008F0277" w:rsidRPr="00367F17" w:rsidRDefault="008F0277">
      <w:pPr>
        <w:widowControl w:val="0"/>
        <w:spacing w:line="240" w:lineRule="auto"/>
        <w:jc w:val="both"/>
        <w:rPr>
          <w:rFonts w:asciiTheme="majorBidi" w:eastAsia="Times New Roman" w:hAnsiTheme="majorBidi" w:cstheme="majorBidi"/>
          <w:sz w:val="36"/>
          <w:szCs w:val="36"/>
        </w:rPr>
      </w:pPr>
    </w:p>
    <w:p w14:paraId="38EE334A" w14:textId="77777777" w:rsidR="008F0277" w:rsidRPr="00367F17" w:rsidRDefault="008F0277">
      <w:pPr>
        <w:widowControl w:val="0"/>
        <w:spacing w:line="240" w:lineRule="auto"/>
        <w:jc w:val="both"/>
        <w:rPr>
          <w:rFonts w:asciiTheme="majorBidi" w:eastAsia="Times New Roman" w:hAnsiTheme="majorBidi" w:cstheme="majorBidi"/>
          <w:sz w:val="36"/>
          <w:szCs w:val="36"/>
        </w:rPr>
      </w:pPr>
    </w:p>
    <w:p w14:paraId="38EE334B" w14:textId="77777777" w:rsidR="008F0277" w:rsidRPr="00367F17" w:rsidRDefault="008F0277">
      <w:pPr>
        <w:widowControl w:val="0"/>
        <w:spacing w:line="240" w:lineRule="auto"/>
        <w:jc w:val="both"/>
        <w:rPr>
          <w:rFonts w:asciiTheme="majorBidi" w:eastAsia="Times New Roman" w:hAnsiTheme="majorBidi" w:cstheme="majorBidi"/>
          <w:sz w:val="36"/>
          <w:szCs w:val="36"/>
        </w:rPr>
      </w:pPr>
    </w:p>
    <w:p w14:paraId="38EE334C" w14:textId="77777777" w:rsidR="008F0277" w:rsidRPr="00367F17" w:rsidRDefault="008F0277">
      <w:pPr>
        <w:widowControl w:val="0"/>
        <w:spacing w:line="240" w:lineRule="auto"/>
        <w:jc w:val="both"/>
        <w:rPr>
          <w:rFonts w:asciiTheme="majorBidi" w:eastAsia="Times New Roman" w:hAnsiTheme="majorBidi" w:cstheme="majorBidi"/>
          <w:sz w:val="36"/>
          <w:szCs w:val="36"/>
        </w:rPr>
      </w:pPr>
    </w:p>
    <w:p w14:paraId="38EE334D" w14:textId="77777777" w:rsidR="008F0277" w:rsidRPr="00367F17" w:rsidRDefault="008F0277">
      <w:pPr>
        <w:widowControl w:val="0"/>
        <w:spacing w:line="240" w:lineRule="auto"/>
        <w:jc w:val="both"/>
        <w:rPr>
          <w:rFonts w:asciiTheme="majorBidi" w:eastAsia="Times New Roman" w:hAnsiTheme="majorBidi" w:cstheme="majorBidi"/>
          <w:sz w:val="36"/>
          <w:szCs w:val="36"/>
        </w:rPr>
      </w:pPr>
    </w:p>
    <w:p w14:paraId="38EE334E" w14:textId="77777777" w:rsidR="008F0277" w:rsidRPr="00367F17" w:rsidRDefault="008F0277">
      <w:pPr>
        <w:widowControl w:val="0"/>
        <w:spacing w:line="240" w:lineRule="auto"/>
        <w:jc w:val="both"/>
        <w:rPr>
          <w:rFonts w:asciiTheme="majorBidi" w:eastAsia="Times New Roman" w:hAnsiTheme="majorBidi" w:cstheme="majorBidi"/>
          <w:sz w:val="36"/>
          <w:szCs w:val="36"/>
        </w:rPr>
      </w:pPr>
    </w:p>
    <w:p w14:paraId="38EE334F" w14:textId="77777777" w:rsidR="008F0277" w:rsidRPr="00367F17" w:rsidRDefault="008F0277">
      <w:pPr>
        <w:widowControl w:val="0"/>
        <w:spacing w:line="240" w:lineRule="auto"/>
        <w:jc w:val="both"/>
        <w:rPr>
          <w:rFonts w:asciiTheme="majorBidi" w:eastAsia="Times New Roman" w:hAnsiTheme="majorBidi" w:cstheme="majorBidi"/>
          <w:sz w:val="36"/>
          <w:szCs w:val="36"/>
        </w:rPr>
      </w:pPr>
    </w:p>
    <w:p w14:paraId="38EE3350" w14:textId="77777777" w:rsidR="008F0277" w:rsidRPr="00367F17" w:rsidRDefault="008F0277">
      <w:pPr>
        <w:widowControl w:val="0"/>
        <w:spacing w:line="240" w:lineRule="auto"/>
        <w:jc w:val="both"/>
        <w:rPr>
          <w:rFonts w:asciiTheme="majorBidi" w:eastAsia="Times New Roman" w:hAnsiTheme="majorBidi" w:cstheme="majorBidi"/>
          <w:sz w:val="36"/>
          <w:szCs w:val="36"/>
        </w:rPr>
      </w:pPr>
    </w:p>
    <w:p w14:paraId="38EE3351" w14:textId="77777777" w:rsidR="008F0277" w:rsidRDefault="00FF3E4E">
      <w:pPr>
        <w:widowControl w:val="0"/>
        <w:spacing w:line="240" w:lineRule="auto"/>
        <w:jc w:val="both"/>
        <w:rPr>
          <w:rFonts w:ascii="Times New Roman" w:eastAsia="Times New Roman" w:hAnsi="Times New Roman" w:cs="Times New Roman"/>
          <w:sz w:val="36"/>
          <w:szCs w:val="36"/>
        </w:rPr>
      </w:pPr>
      <w:r>
        <w:br w:type="page"/>
      </w:r>
    </w:p>
    <w:p w14:paraId="38EE3352" w14:textId="77777777" w:rsidR="008F0277" w:rsidRDefault="00FF3E4E">
      <w:pPr>
        <w:widowControl w:val="0"/>
        <w:spacing w:line="240"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7. Evaluation / Verification Plan</w:t>
      </w:r>
    </w:p>
    <w:p w14:paraId="38EE3353" w14:textId="77777777" w:rsidR="008F0277" w:rsidRDefault="00FF3E4E">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ensure the system operates correctly and as intended, we will evaluate it through the following steps:</w:t>
      </w:r>
    </w:p>
    <w:p w14:paraId="38EE3354" w14:textId="77777777" w:rsidR="008F0277" w:rsidRDefault="00FF3E4E">
      <w:pPr>
        <w:widowControl w:val="0"/>
        <w:numPr>
          <w:ilvl w:val="0"/>
          <w:numId w:val="54"/>
        </w:numPr>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Execute the testing plan.</w:t>
      </w:r>
    </w:p>
    <w:p w14:paraId="38EE3355" w14:textId="77777777" w:rsidR="008F0277" w:rsidRDefault="00FF3E4E">
      <w:pPr>
        <w:widowControl w:val="0"/>
        <w:numPr>
          <w:ilvl w:val="0"/>
          <w:numId w:val="54"/>
        </w:num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Have the system used by two representative users: a caregiver and a patient.</w:t>
      </w:r>
    </w:p>
    <w:p w14:paraId="38EE3356" w14:textId="77777777" w:rsidR="008F0277" w:rsidRDefault="00FF3E4E">
      <w:pPr>
        <w:widowControl w:val="0"/>
        <w:spacing w:line="240"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7.1 Testing Plan</w:t>
      </w:r>
    </w:p>
    <w:p w14:paraId="38EE3357" w14:textId="77777777" w:rsidR="008F0277" w:rsidRDefault="008F0277">
      <w:pPr>
        <w:jc w:val="both"/>
        <w:rPr>
          <w:rFonts w:ascii="Times New Roman" w:eastAsia="Times New Roman" w:hAnsi="Times New Roman" w:cs="Times New Roman"/>
          <w:sz w:val="24"/>
          <w:szCs w:val="24"/>
        </w:rPr>
      </w:pPr>
    </w:p>
    <w:p w14:paraId="38EE3359" w14:textId="752A9807" w:rsidR="008F0277" w:rsidRDefault="00FF3E4E" w:rsidP="00C233F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ensure the reliability of our final product, we have developed a testing plan, </w:t>
      </w:r>
      <w:r w:rsidR="00B4746D">
        <w:rPr>
          <w:rFonts w:ascii="Times New Roman" w:eastAsia="Times New Roman" w:hAnsi="Times New Roman" w:cs="Times New Roman"/>
          <w:sz w:val="24"/>
          <w:szCs w:val="24"/>
        </w:rPr>
        <w:t xml:space="preserve">which is </w:t>
      </w:r>
      <w:r>
        <w:rPr>
          <w:rFonts w:ascii="Times New Roman" w:eastAsia="Times New Roman" w:hAnsi="Times New Roman" w:cs="Times New Roman"/>
          <w:sz w:val="24"/>
          <w:szCs w:val="24"/>
        </w:rPr>
        <w:t xml:space="preserve">detailed in the table below. This plan is based on the Use Case descriptions we created and the GUI screens, allowing us to identify potential problematic scenarios, weaknesses, and processes </w:t>
      </w:r>
      <w:r w:rsidR="00E8029C">
        <w:rPr>
          <w:rFonts w:ascii="Times New Roman" w:eastAsia="Times New Roman" w:hAnsi="Times New Roman" w:cs="Times New Roman"/>
          <w:sz w:val="24"/>
          <w:szCs w:val="24"/>
        </w:rPr>
        <w:t>requiring accuracy verification</w:t>
      </w:r>
      <w:r>
        <w:rPr>
          <w:rFonts w:ascii="Times New Roman" w:eastAsia="Times New Roman" w:hAnsi="Times New Roman" w:cs="Times New Roman"/>
          <w:sz w:val="24"/>
          <w:szCs w:val="24"/>
        </w:rPr>
        <w:t>.</w:t>
      </w:r>
    </w:p>
    <w:p w14:paraId="38EE335A" w14:textId="77777777" w:rsidR="008F0277" w:rsidRDefault="008F0277">
      <w:pPr>
        <w:jc w:val="both"/>
        <w:rPr>
          <w:rFonts w:ascii="Times New Roman" w:eastAsia="Times New Roman" w:hAnsi="Times New Roman" w:cs="Times New Roman"/>
          <w:sz w:val="24"/>
          <w:szCs w:val="24"/>
        </w:rPr>
      </w:pPr>
    </w:p>
    <w:sdt>
      <w:sdtPr>
        <w:tag w:val="goog_rdk_11"/>
        <w:id w:val="1850981500"/>
        <w:lock w:val="contentLocked"/>
      </w:sdtPr>
      <w:sdtContent>
        <w:tbl>
          <w:tblPr>
            <w:tblStyle w:val="af9"/>
            <w:tblW w:w="10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5"/>
            <w:gridCol w:w="2835"/>
            <w:gridCol w:w="3402"/>
            <w:gridCol w:w="3402"/>
          </w:tblGrid>
          <w:tr w:rsidR="008F0277" w14:paraId="38EE335F" w14:textId="77777777">
            <w:tc>
              <w:tcPr>
                <w:tcW w:w="566" w:type="dxa"/>
                <w:shd w:val="clear" w:color="auto" w:fill="auto"/>
                <w:tcMar>
                  <w:top w:w="100" w:type="dxa"/>
                  <w:left w:w="100" w:type="dxa"/>
                  <w:bottom w:w="100" w:type="dxa"/>
                  <w:right w:w="100" w:type="dxa"/>
                </w:tcMar>
              </w:tcPr>
              <w:p w14:paraId="38EE335B"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2834" w:type="dxa"/>
                <w:shd w:val="clear" w:color="auto" w:fill="auto"/>
                <w:tcMar>
                  <w:top w:w="100" w:type="dxa"/>
                  <w:left w:w="100" w:type="dxa"/>
                  <w:bottom w:w="100" w:type="dxa"/>
                  <w:right w:w="100" w:type="dxa"/>
                </w:tcMar>
              </w:tcPr>
              <w:p w14:paraId="38EE335C"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Subject</w:t>
                </w:r>
              </w:p>
            </w:tc>
            <w:tc>
              <w:tcPr>
                <w:tcW w:w="3401" w:type="dxa"/>
                <w:shd w:val="clear" w:color="auto" w:fill="auto"/>
                <w:tcMar>
                  <w:top w:w="100" w:type="dxa"/>
                  <w:left w:w="100" w:type="dxa"/>
                  <w:bottom w:w="100" w:type="dxa"/>
                  <w:right w:w="100" w:type="dxa"/>
                </w:tcMar>
              </w:tcPr>
              <w:p w14:paraId="38EE335D"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Headline</w:t>
                </w:r>
              </w:p>
            </w:tc>
            <w:tc>
              <w:tcPr>
                <w:tcW w:w="3401" w:type="dxa"/>
                <w:shd w:val="clear" w:color="auto" w:fill="auto"/>
                <w:tcMar>
                  <w:top w:w="100" w:type="dxa"/>
                  <w:left w:w="100" w:type="dxa"/>
                  <w:bottom w:w="100" w:type="dxa"/>
                  <w:right w:w="100" w:type="dxa"/>
                </w:tcMar>
              </w:tcPr>
              <w:p w14:paraId="38EE335E"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Result</w:t>
                </w:r>
              </w:p>
            </w:tc>
          </w:tr>
          <w:tr w:rsidR="008F0277" w14:paraId="38EE3364" w14:textId="77777777">
            <w:trPr>
              <w:trHeight w:val="440"/>
            </w:trPr>
            <w:tc>
              <w:tcPr>
                <w:tcW w:w="566" w:type="dxa"/>
                <w:vMerge w:val="restart"/>
                <w:shd w:val="clear" w:color="auto" w:fill="auto"/>
                <w:tcMar>
                  <w:top w:w="100" w:type="dxa"/>
                  <w:left w:w="100" w:type="dxa"/>
                  <w:bottom w:w="100" w:type="dxa"/>
                  <w:right w:w="100" w:type="dxa"/>
                </w:tcMar>
              </w:tcPr>
              <w:p w14:paraId="38EE3360"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2834" w:type="dxa"/>
                <w:vMerge w:val="restart"/>
                <w:shd w:val="clear" w:color="auto" w:fill="auto"/>
                <w:tcMar>
                  <w:top w:w="100" w:type="dxa"/>
                  <w:left w:w="100" w:type="dxa"/>
                  <w:bottom w:w="100" w:type="dxa"/>
                  <w:right w:w="100" w:type="dxa"/>
                </w:tcMar>
              </w:tcPr>
              <w:p w14:paraId="38EE3361"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Registration</w:t>
                </w:r>
              </w:p>
            </w:tc>
            <w:tc>
              <w:tcPr>
                <w:tcW w:w="3401" w:type="dxa"/>
                <w:shd w:val="clear" w:color="auto" w:fill="auto"/>
                <w:tcMar>
                  <w:top w:w="100" w:type="dxa"/>
                  <w:left w:w="100" w:type="dxa"/>
                  <w:bottom w:w="100" w:type="dxa"/>
                  <w:right w:w="100" w:type="dxa"/>
                </w:tcMar>
              </w:tcPr>
              <w:p w14:paraId="38EE3362"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New user signup with valid information</w:t>
                </w:r>
              </w:p>
            </w:tc>
            <w:tc>
              <w:tcPr>
                <w:tcW w:w="3401" w:type="dxa"/>
                <w:shd w:val="clear" w:color="auto" w:fill="auto"/>
                <w:tcMar>
                  <w:top w:w="100" w:type="dxa"/>
                  <w:left w:w="100" w:type="dxa"/>
                  <w:bottom w:w="100" w:type="dxa"/>
                  <w:right w:w="100" w:type="dxa"/>
                </w:tcMar>
              </w:tcPr>
              <w:p w14:paraId="38EE3363"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account is created successfully and user is redirected to login page</w:t>
                </w:r>
              </w:p>
            </w:tc>
          </w:tr>
          <w:tr w:rsidR="008F0277" w14:paraId="38EE3369" w14:textId="77777777">
            <w:trPr>
              <w:trHeight w:val="440"/>
            </w:trPr>
            <w:tc>
              <w:tcPr>
                <w:tcW w:w="566" w:type="dxa"/>
                <w:vMerge/>
                <w:shd w:val="clear" w:color="auto" w:fill="auto"/>
                <w:tcMar>
                  <w:top w:w="100" w:type="dxa"/>
                  <w:left w:w="100" w:type="dxa"/>
                  <w:bottom w:w="100" w:type="dxa"/>
                  <w:right w:w="100" w:type="dxa"/>
                </w:tcMar>
              </w:tcPr>
              <w:p w14:paraId="38EE3365" w14:textId="77777777" w:rsidR="008F0277" w:rsidRDefault="008F0277">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p>
            </w:tc>
            <w:tc>
              <w:tcPr>
                <w:tcW w:w="2834" w:type="dxa"/>
                <w:vMerge/>
                <w:shd w:val="clear" w:color="auto" w:fill="auto"/>
                <w:tcMar>
                  <w:top w:w="100" w:type="dxa"/>
                  <w:left w:w="100" w:type="dxa"/>
                  <w:bottom w:w="100" w:type="dxa"/>
                  <w:right w:w="100" w:type="dxa"/>
                </w:tcMar>
              </w:tcPr>
              <w:p w14:paraId="38EE3366" w14:textId="77777777" w:rsidR="008F0277" w:rsidRDefault="008F0277">
                <w:pPr>
                  <w:widowControl w:val="0"/>
                  <w:spacing w:line="240" w:lineRule="auto"/>
                  <w:jc w:val="both"/>
                  <w:rPr>
                    <w:rFonts w:ascii="Times New Roman" w:eastAsia="Times New Roman" w:hAnsi="Times New Roman" w:cs="Times New Roman"/>
                    <w:sz w:val="24"/>
                    <w:szCs w:val="24"/>
                  </w:rPr>
                </w:pPr>
              </w:p>
            </w:tc>
            <w:tc>
              <w:tcPr>
                <w:tcW w:w="3401" w:type="dxa"/>
                <w:shd w:val="clear" w:color="auto" w:fill="auto"/>
                <w:tcMar>
                  <w:top w:w="100" w:type="dxa"/>
                  <w:left w:w="100" w:type="dxa"/>
                  <w:bottom w:w="100" w:type="dxa"/>
                  <w:right w:w="100" w:type="dxa"/>
                </w:tcMar>
              </w:tcPr>
              <w:p w14:paraId="38EE3367"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Attempt to sign up with an existing email</w:t>
                </w:r>
              </w:p>
            </w:tc>
            <w:tc>
              <w:tcPr>
                <w:tcW w:w="3401" w:type="dxa"/>
                <w:shd w:val="clear" w:color="auto" w:fill="auto"/>
                <w:tcMar>
                  <w:top w:w="100" w:type="dxa"/>
                  <w:left w:w="100" w:type="dxa"/>
                  <w:bottom w:w="100" w:type="dxa"/>
                  <w:right w:w="100" w:type="dxa"/>
                </w:tcMar>
              </w:tcPr>
              <w:p w14:paraId="38EE3368"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an error message indicating the email is already in use</w:t>
                </w:r>
              </w:p>
            </w:tc>
          </w:tr>
          <w:tr w:rsidR="008F0277" w14:paraId="38EE336E" w14:textId="77777777">
            <w:trPr>
              <w:trHeight w:val="440"/>
            </w:trPr>
            <w:tc>
              <w:tcPr>
                <w:tcW w:w="566" w:type="dxa"/>
                <w:vMerge w:val="restart"/>
                <w:shd w:val="clear" w:color="auto" w:fill="auto"/>
                <w:tcMar>
                  <w:top w:w="100" w:type="dxa"/>
                  <w:left w:w="100" w:type="dxa"/>
                  <w:bottom w:w="100" w:type="dxa"/>
                  <w:right w:w="100" w:type="dxa"/>
                </w:tcMar>
              </w:tcPr>
              <w:p w14:paraId="38EE336A"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2834" w:type="dxa"/>
                <w:vMerge w:val="restart"/>
                <w:shd w:val="clear" w:color="auto" w:fill="auto"/>
                <w:tcMar>
                  <w:top w:w="100" w:type="dxa"/>
                  <w:left w:w="100" w:type="dxa"/>
                  <w:bottom w:w="100" w:type="dxa"/>
                  <w:right w:w="100" w:type="dxa"/>
                </w:tcMar>
              </w:tcPr>
              <w:p w14:paraId="38EE336B"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Authentication</w:t>
                </w:r>
              </w:p>
            </w:tc>
            <w:tc>
              <w:tcPr>
                <w:tcW w:w="3401" w:type="dxa"/>
                <w:shd w:val="clear" w:color="auto" w:fill="auto"/>
                <w:tcMar>
                  <w:top w:w="100" w:type="dxa"/>
                  <w:left w:w="100" w:type="dxa"/>
                  <w:bottom w:w="100" w:type="dxa"/>
                  <w:right w:w="100" w:type="dxa"/>
                </w:tcMar>
              </w:tcPr>
              <w:p w14:paraId="38EE336C"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Existing user login with correct information</w:t>
                </w:r>
              </w:p>
            </w:tc>
            <w:tc>
              <w:tcPr>
                <w:tcW w:w="3401" w:type="dxa"/>
                <w:shd w:val="clear" w:color="auto" w:fill="auto"/>
                <w:tcMar>
                  <w:top w:w="100" w:type="dxa"/>
                  <w:left w:w="100" w:type="dxa"/>
                  <w:bottom w:w="100" w:type="dxa"/>
                  <w:right w:w="100" w:type="dxa"/>
                </w:tcMar>
              </w:tcPr>
              <w:p w14:paraId="38EE336D"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is logged in and directed to their dashboard</w:t>
                </w:r>
              </w:p>
            </w:tc>
          </w:tr>
          <w:tr w:rsidR="008F0277" w14:paraId="38EE3373" w14:textId="77777777">
            <w:trPr>
              <w:trHeight w:val="440"/>
            </w:trPr>
            <w:tc>
              <w:tcPr>
                <w:tcW w:w="566" w:type="dxa"/>
                <w:vMerge/>
                <w:shd w:val="clear" w:color="auto" w:fill="auto"/>
                <w:tcMar>
                  <w:top w:w="100" w:type="dxa"/>
                  <w:left w:w="100" w:type="dxa"/>
                  <w:bottom w:w="100" w:type="dxa"/>
                  <w:right w:w="100" w:type="dxa"/>
                </w:tcMar>
              </w:tcPr>
              <w:p w14:paraId="38EE336F" w14:textId="77777777" w:rsidR="008F0277" w:rsidRDefault="008F0277">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p>
            </w:tc>
            <w:tc>
              <w:tcPr>
                <w:tcW w:w="2834" w:type="dxa"/>
                <w:vMerge/>
                <w:shd w:val="clear" w:color="auto" w:fill="auto"/>
                <w:tcMar>
                  <w:top w:w="100" w:type="dxa"/>
                  <w:left w:w="100" w:type="dxa"/>
                  <w:bottom w:w="100" w:type="dxa"/>
                  <w:right w:w="100" w:type="dxa"/>
                </w:tcMar>
              </w:tcPr>
              <w:p w14:paraId="38EE3370" w14:textId="77777777" w:rsidR="008F0277" w:rsidRDefault="008F0277">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3401" w:type="dxa"/>
                <w:shd w:val="clear" w:color="auto" w:fill="auto"/>
                <w:tcMar>
                  <w:top w:w="100" w:type="dxa"/>
                  <w:left w:w="100" w:type="dxa"/>
                  <w:bottom w:w="100" w:type="dxa"/>
                  <w:right w:w="100" w:type="dxa"/>
                </w:tcMar>
              </w:tcPr>
              <w:p w14:paraId="38EE3371"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Login with incorrect password</w:t>
                </w:r>
              </w:p>
            </w:tc>
            <w:tc>
              <w:tcPr>
                <w:tcW w:w="3401" w:type="dxa"/>
                <w:shd w:val="clear" w:color="auto" w:fill="auto"/>
                <w:tcMar>
                  <w:top w:w="100" w:type="dxa"/>
                  <w:left w:w="100" w:type="dxa"/>
                  <w:bottom w:w="100" w:type="dxa"/>
                  <w:right w:w="100" w:type="dxa"/>
                </w:tcMar>
              </w:tcPr>
              <w:p w14:paraId="38EE3372"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an error message and prevents login</w:t>
                </w:r>
              </w:p>
            </w:tc>
          </w:tr>
          <w:tr w:rsidR="008F0277" w14:paraId="38EE3378" w14:textId="77777777">
            <w:trPr>
              <w:trHeight w:val="440"/>
            </w:trPr>
            <w:tc>
              <w:tcPr>
                <w:tcW w:w="566" w:type="dxa"/>
                <w:vMerge w:val="restart"/>
                <w:shd w:val="clear" w:color="auto" w:fill="auto"/>
                <w:tcMar>
                  <w:top w:w="100" w:type="dxa"/>
                  <w:left w:w="100" w:type="dxa"/>
                  <w:bottom w:w="100" w:type="dxa"/>
                  <w:right w:w="100" w:type="dxa"/>
                </w:tcMar>
              </w:tcPr>
              <w:p w14:paraId="38EE3374"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2834" w:type="dxa"/>
                <w:vMerge w:val="restart"/>
                <w:shd w:val="clear" w:color="auto" w:fill="auto"/>
                <w:tcMar>
                  <w:top w:w="100" w:type="dxa"/>
                  <w:left w:w="100" w:type="dxa"/>
                  <w:bottom w:w="100" w:type="dxa"/>
                  <w:right w:w="100" w:type="dxa"/>
                </w:tcMar>
              </w:tcPr>
              <w:p w14:paraId="38EE3375"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Role Selection</w:t>
                </w:r>
              </w:p>
            </w:tc>
            <w:tc>
              <w:tcPr>
                <w:tcW w:w="3401" w:type="dxa"/>
                <w:shd w:val="clear" w:color="auto" w:fill="auto"/>
                <w:tcMar>
                  <w:top w:w="100" w:type="dxa"/>
                  <w:left w:w="100" w:type="dxa"/>
                  <w:bottom w:w="100" w:type="dxa"/>
                  <w:right w:w="100" w:type="dxa"/>
                </w:tcMar>
              </w:tcPr>
              <w:p w14:paraId="38EE3376"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selects role as PD Patient</w:t>
                </w:r>
              </w:p>
            </w:tc>
            <w:tc>
              <w:tcPr>
                <w:tcW w:w="3401" w:type="dxa"/>
                <w:shd w:val="clear" w:color="auto" w:fill="auto"/>
                <w:tcMar>
                  <w:top w:w="100" w:type="dxa"/>
                  <w:left w:w="100" w:type="dxa"/>
                  <w:bottom w:w="100" w:type="dxa"/>
                  <w:right w:w="100" w:type="dxa"/>
                </w:tcMar>
              </w:tcPr>
              <w:p w14:paraId="38EE3377"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profile is updated with PD Patient role and relevant features are accessible</w:t>
                </w:r>
              </w:p>
            </w:tc>
          </w:tr>
          <w:tr w:rsidR="008F0277" w14:paraId="38EE337D" w14:textId="77777777">
            <w:trPr>
              <w:trHeight w:val="440"/>
            </w:trPr>
            <w:tc>
              <w:tcPr>
                <w:tcW w:w="566" w:type="dxa"/>
                <w:vMerge/>
                <w:shd w:val="clear" w:color="auto" w:fill="auto"/>
                <w:tcMar>
                  <w:top w:w="100" w:type="dxa"/>
                  <w:left w:w="100" w:type="dxa"/>
                  <w:bottom w:w="100" w:type="dxa"/>
                  <w:right w:w="100" w:type="dxa"/>
                </w:tcMar>
              </w:tcPr>
              <w:p w14:paraId="38EE3379" w14:textId="77777777" w:rsidR="008F0277" w:rsidRDefault="008F0277">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p>
            </w:tc>
            <w:tc>
              <w:tcPr>
                <w:tcW w:w="2834" w:type="dxa"/>
                <w:vMerge/>
                <w:shd w:val="clear" w:color="auto" w:fill="auto"/>
                <w:tcMar>
                  <w:top w:w="100" w:type="dxa"/>
                  <w:left w:w="100" w:type="dxa"/>
                  <w:bottom w:w="100" w:type="dxa"/>
                  <w:right w:w="100" w:type="dxa"/>
                </w:tcMar>
              </w:tcPr>
              <w:p w14:paraId="38EE337A" w14:textId="77777777" w:rsidR="008F0277" w:rsidRDefault="008F0277">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3401" w:type="dxa"/>
                <w:shd w:val="clear" w:color="auto" w:fill="auto"/>
                <w:tcMar>
                  <w:top w:w="100" w:type="dxa"/>
                  <w:left w:w="100" w:type="dxa"/>
                  <w:bottom w:w="100" w:type="dxa"/>
                  <w:right w:w="100" w:type="dxa"/>
                </w:tcMar>
              </w:tcPr>
              <w:p w14:paraId="38EE337B"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 user role as Caregiver</w:t>
                </w:r>
              </w:p>
            </w:tc>
            <w:tc>
              <w:tcPr>
                <w:tcW w:w="3401" w:type="dxa"/>
                <w:shd w:val="clear" w:color="auto" w:fill="auto"/>
                <w:tcMar>
                  <w:top w:w="100" w:type="dxa"/>
                  <w:left w:w="100" w:type="dxa"/>
                  <w:bottom w:w="100" w:type="dxa"/>
                  <w:right w:w="100" w:type="dxa"/>
                </w:tcMar>
              </w:tcPr>
              <w:p w14:paraId="38EE337C"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profile is updated with Caregiver role and relevant features are accessible</w:t>
                </w:r>
              </w:p>
            </w:tc>
          </w:tr>
          <w:tr w:rsidR="008F0277" w14:paraId="38EE3382" w14:textId="77777777">
            <w:tc>
              <w:tcPr>
                <w:tcW w:w="566" w:type="dxa"/>
                <w:shd w:val="clear" w:color="auto" w:fill="auto"/>
                <w:tcMar>
                  <w:top w:w="100" w:type="dxa"/>
                  <w:left w:w="100" w:type="dxa"/>
                  <w:bottom w:w="100" w:type="dxa"/>
                  <w:right w:w="100" w:type="dxa"/>
                </w:tcMar>
              </w:tcPr>
              <w:p w14:paraId="38EE337E"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2834" w:type="dxa"/>
                <w:shd w:val="clear" w:color="auto" w:fill="auto"/>
                <w:tcMar>
                  <w:top w:w="100" w:type="dxa"/>
                  <w:left w:w="100" w:type="dxa"/>
                  <w:bottom w:w="100" w:type="dxa"/>
                  <w:right w:w="100" w:type="dxa"/>
                </w:tcMar>
              </w:tcPr>
              <w:p w14:paraId="38EE337F"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Nutrition Intake</w:t>
                </w:r>
              </w:p>
            </w:tc>
            <w:tc>
              <w:tcPr>
                <w:tcW w:w="3401" w:type="dxa"/>
                <w:shd w:val="clear" w:color="auto" w:fill="auto"/>
                <w:tcMar>
                  <w:top w:w="100" w:type="dxa"/>
                  <w:left w:w="100" w:type="dxa"/>
                  <w:bottom w:w="100" w:type="dxa"/>
                  <w:right w:w="100" w:type="dxa"/>
                </w:tcMar>
              </w:tcPr>
              <w:p w14:paraId="38EE3380"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PD Patient enters daily nutrition data</w:t>
                </w:r>
              </w:p>
            </w:tc>
            <w:tc>
              <w:tcPr>
                <w:tcW w:w="3401" w:type="dxa"/>
                <w:shd w:val="clear" w:color="auto" w:fill="auto"/>
                <w:tcMar>
                  <w:top w:w="100" w:type="dxa"/>
                  <w:left w:w="100" w:type="dxa"/>
                  <w:bottom w:w="100" w:type="dxa"/>
                  <w:right w:w="100" w:type="dxa"/>
                </w:tcMar>
              </w:tcPr>
              <w:p w14:paraId="38EE3381"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Nutrition data is saved and reflected in the patient's health record</w:t>
                </w:r>
              </w:p>
            </w:tc>
          </w:tr>
          <w:tr w:rsidR="008F0277" w14:paraId="38EE3387" w14:textId="77777777">
            <w:tc>
              <w:tcPr>
                <w:tcW w:w="566" w:type="dxa"/>
                <w:shd w:val="clear" w:color="auto" w:fill="auto"/>
                <w:tcMar>
                  <w:top w:w="100" w:type="dxa"/>
                  <w:left w:w="100" w:type="dxa"/>
                  <w:bottom w:w="100" w:type="dxa"/>
                  <w:right w:w="100" w:type="dxa"/>
                </w:tcMar>
              </w:tcPr>
              <w:p w14:paraId="38EE3383"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c>
              <w:tcPr>
                <w:tcW w:w="2834" w:type="dxa"/>
                <w:shd w:val="clear" w:color="auto" w:fill="auto"/>
                <w:tcMar>
                  <w:top w:w="100" w:type="dxa"/>
                  <w:left w:w="100" w:type="dxa"/>
                  <w:bottom w:w="100" w:type="dxa"/>
                  <w:right w:w="100" w:type="dxa"/>
                </w:tcMar>
              </w:tcPr>
              <w:p w14:paraId="38EE3384"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Physical Activity</w:t>
                </w:r>
              </w:p>
            </w:tc>
            <w:tc>
              <w:tcPr>
                <w:tcW w:w="3401" w:type="dxa"/>
                <w:shd w:val="clear" w:color="auto" w:fill="auto"/>
                <w:tcMar>
                  <w:top w:w="100" w:type="dxa"/>
                  <w:left w:w="100" w:type="dxa"/>
                  <w:bottom w:w="100" w:type="dxa"/>
                  <w:right w:w="100" w:type="dxa"/>
                </w:tcMar>
              </w:tcPr>
              <w:p w14:paraId="38EE3385"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PD Patient logs a new physical activity</w:t>
                </w:r>
              </w:p>
            </w:tc>
            <w:tc>
              <w:tcPr>
                <w:tcW w:w="3401" w:type="dxa"/>
                <w:shd w:val="clear" w:color="auto" w:fill="auto"/>
                <w:tcMar>
                  <w:top w:w="100" w:type="dxa"/>
                  <w:left w:w="100" w:type="dxa"/>
                  <w:bottom w:w="100" w:type="dxa"/>
                  <w:right w:w="100" w:type="dxa"/>
                </w:tcMar>
              </w:tcPr>
              <w:p w14:paraId="38EE3386"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is recorded and added to the patient's exercise log</w:t>
                </w:r>
              </w:p>
            </w:tc>
          </w:tr>
          <w:tr w:rsidR="008F0277" w14:paraId="38EE338C" w14:textId="77777777">
            <w:tc>
              <w:tcPr>
                <w:tcW w:w="566" w:type="dxa"/>
                <w:shd w:val="clear" w:color="auto" w:fill="auto"/>
                <w:tcMar>
                  <w:top w:w="100" w:type="dxa"/>
                  <w:left w:w="100" w:type="dxa"/>
                  <w:bottom w:w="100" w:type="dxa"/>
                  <w:right w:w="100" w:type="dxa"/>
                </w:tcMar>
              </w:tcPr>
              <w:p w14:paraId="38EE3388"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6</w:t>
                </w:r>
              </w:p>
            </w:tc>
            <w:tc>
              <w:tcPr>
                <w:tcW w:w="2834" w:type="dxa"/>
                <w:shd w:val="clear" w:color="auto" w:fill="auto"/>
                <w:tcMar>
                  <w:top w:w="100" w:type="dxa"/>
                  <w:left w:w="100" w:type="dxa"/>
                  <w:bottom w:w="100" w:type="dxa"/>
                  <w:right w:w="100" w:type="dxa"/>
                </w:tcMar>
              </w:tcPr>
              <w:p w14:paraId="38EE3389"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Food Intake</w:t>
                </w:r>
              </w:p>
            </w:tc>
            <w:tc>
              <w:tcPr>
                <w:tcW w:w="3401" w:type="dxa"/>
                <w:shd w:val="clear" w:color="auto" w:fill="auto"/>
                <w:tcMar>
                  <w:top w:w="100" w:type="dxa"/>
                  <w:left w:w="100" w:type="dxa"/>
                  <w:bottom w:w="100" w:type="dxa"/>
                  <w:right w:w="100" w:type="dxa"/>
                </w:tcMar>
              </w:tcPr>
              <w:p w14:paraId="38EE338A"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PD Patient records food intake for a meal</w:t>
                </w:r>
              </w:p>
            </w:tc>
            <w:tc>
              <w:tcPr>
                <w:tcW w:w="3401" w:type="dxa"/>
                <w:shd w:val="clear" w:color="auto" w:fill="auto"/>
                <w:tcMar>
                  <w:top w:w="100" w:type="dxa"/>
                  <w:left w:w="100" w:type="dxa"/>
                  <w:bottom w:w="100" w:type="dxa"/>
                  <w:right w:w="100" w:type="dxa"/>
                </w:tcMar>
              </w:tcPr>
              <w:p w14:paraId="38EE338B"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Food intake is saved and updated in the patient's dietary log</w:t>
                </w:r>
              </w:p>
            </w:tc>
          </w:tr>
          <w:tr w:rsidR="008F0277" w14:paraId="38EE3391" w14:textId="77777777">
            <w:tc>
              <w:tcPr>
                <w:tcW w:w="566" w:type="dxa"/>
                <w:shd w:val="clear" w:color="auto" w:fill="auto"/>
                <w:tcMar>
                  <w:top w:w="100" w:type="dxa"/>
                  <w:left w:w="100" w:type="dxa"/>
                  <w:bottom w:w="100" w:type="dxa"/>
                  <w:right w:w="100" w:type="dxa"/>
                </w:tcMar>
              </w:tcPr>
              <w:p w14:paraId="38EE338D"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w:t>
                </w:r>
              </w:p>
            </w:tc>
            <w:tc>
              <w:tcPr>
                <w:tcW w:w="2834" w:type="dxa"/>
                <w:shd w:val="clear" w:color="auto" w:fill="auto"/>
                <w:tcMar>
                  <w:top w:w="100" w:type="dxa"/>
                  <w:left w:w="100" w:type="dxa"/>
                  <w:bottom w:w="100" w:type="dxa"/>
                  <w:right w:w="100" w:type="dxa"/>
                </w:tcMar>
              </w:tcPr>
              <w:p w14:paraId="38EE338E"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Food Picture Upload</w:t>
                </w:r>
              </w:p>
            </w:tc>
            <w:tc>
              <w:tcPr>
                <w:tcW w:w="3401" w:type="dxa"/>
                <w:shd w:val="clear" w:color="auto" w:fill="auto"/>
                <w:tcMar>
                  <w:top w:w="100" w:type="dxa"/>
                  <w:left w:w="100" w:type="dxa"/>
                  <w:bottom w:w="100" w:type="dxa"/>
                  <w:right w:w="100" w:type="dxa"/>
                </w:tcMar>
              </w:tcPr>
              <w:p w14:paraId="38EE338F"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PD Patient captures and uploads a food picture</w:t>
                </w:r>
              </w:p>
            </w:tc>
            <w:tc>
              <w:tcPr>
                <w:tcW w:w="3401" w:type="dxa"/>
                <w:shd w:val="clear" w:color="auto" w:fill="auto"/>
                <w:tcMar>
                  <w:top w:w="100" w:type="dxa"/>
                  <w:left w:w="100" w:type="dxa"/>
                  <w:bottom w:w="100" w:type="dxa"/>
                  <w:right w:w="100" w:type="dxa"/>
                </w:tcMar>
              </w:tcPr>
              <w:p w14:paraId="38EE3390"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Picture is successfully uploaded and associated with the corresponding meal entry</w:t>
                </w:r>
              </w:p>
            </w:tc>
          </w:tr>
          <w:tr w:rsidR="008F0277" w14:paraId="38EE3396" w14:textId="77777777">
            <w:tc>
              <w:tcPr>
                <w:tcW w:w="566" w:type="dxa"/>
                <w:shd w:val="clear" w:color="auto" w:fill="auto"/>
                <w:tcMar>
                  <w:top w:w="100" w:type="dxa"/>
                  <w:left w:w="100" w:type="dxa"/>
                  <w:bottom w:w="100" w:type="dxa"/>
                  <w:right w:w="100" w:type="dxa"/>
                </w:tcMar>
              </w:tcPr>
              <w:p w14:paraId="38EE3392"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p>
            </w:tc>
            <w:tc>
              <w:tcPr>
                <w:tcW w:w="2834" w:type="dxa"/>
                <w:shd w:val="clear" w:color="auto" w:fill="auto"/>
                <w:tcMar>
                  <w:top w:w="100" w:type="dxa"/>
                  <w:left w:w="100" w:type="dxa"/>
                  <w:bottom w:w="100" w:type="dxa"/>
                  <w:right w:w="100" w:type="dxa"/>
                </w:tcMar>
              </w:tcPr>
              <w:p w14:paraId="38EE3393"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Symptom Logging</w:t>
                </w:r>
              </w:p>
            </w:tc>
            <w:tc>
              <w:tcPr>
                <w:tcW w:w="3401" w:type="dxa"/>
                <w:shd w:val="clear" w:color="auto" w:fill="auto"/>
                <w:tcMar>
                  <w:top w:w="100" w:type="dxa"/>
                  <w:left w:w="100" w:type="dxa"/>
                  <w:bottom w:w="100" w:type="dxa"/>
                  <w:right w:w="100" w:type="dxa"/>
                </w:tcMar>
              </w:tcPr>
              <w:p w14:paraId="38EE3394"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PD Patient logs current symptoms</w:t>
                </w:r>
              </w:p>
            </w:tc>
            <w:tc>
              <w:tcPr>
                <w:tcW w:w="3401" w:type="dxa"/>
                <w:shd w:val="clear" w:color="auto" w:fill="auto"/>
                <w:tcMar>
                  <w:top w:w="100" w:type="dxa"/>
                  <w:left w:w="100" w:type="dxa"/>
                  <w:bottom w:w="100" w:type="dxa"/>
                  <w:right w:w="100" w:type="dxa"/>
                </w:tcMar>
              </w:tcPr>
              <w:p w14:paraId="38EE3395"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Symptoms are recorded and added to the patient's health timeline</w:t>
                </w:r>
              </w:p>
            </w:tc>
          </w:tr>
          <w:tr w:rsidR="008F0277" w14:paraId="38EE339B" w14:textId="77777777">
            <w:tc>
              <w:tcPr>
                <w:tcW w:w="566" w:type="dxa"/>
                <w:shd w:val="clear" w:color="auto" w:fill="auto"/>
                <w:tcMar>
                  <w:top w:w="100" w:type="dxa"/>
                  <w:left w:w="100" w:type="dxa"/>
                  <w:bottom w:w="100" w:type="dxa"/>
                  <w:right w:w="100" w:type="dxa"/>
                </w:tcMar>
              </w:tcPr>
              <w:p w14:paraId="38EE3397"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9</w:t>
                </w:r>
              </w:p>
            </w:tc>
            <w:tc>
              <w:tcPr>
                <w:tcW w:w="2834" w:type="dxa"/>
                <w:shd w:val="clear" w:color="auto" w:fill="auto"/>
                <w:tcMar>
                  <w:top w:w="100" w:type="dxa"/>
                  <w:left w:w="100" w:type="dxa"/>
                  <w:bottom w:w="100" w:type="dxa"/>
                  <w:right w:w="100" w:type="dxa"/>
                </w:tcMar>
              </w:tcPr>
              <w:p w14:paraId="38EE3398"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Feeling Rating</w:t>
                </w:r>
              </w:p>
            </w:tc>
            <w:tc>
              <w:tcPr>
                <w:tcW w:w="3401" w:type="dxa"/>
                <w:shd w:val="clear" w:color="auto" w:fill="auto"/>
                <w:tcMar>
                  <w:top w:w="100" w:type="dxa"/>
                  <w:left w:w="100" w:type="dxa"/>
                  <w:bottom w:w="100" w:type="dxa"/>
                  <w:right w:w="100" w:type="dxa"/>
                </w:tcMar>
              </w:tcPr>
              <w:p w14:paraId="38EE3399"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PD Patient rates their overall feeling for the day</w:t>
                </w:r>
              </w:p>
            </w:tc>
            <w:tc>
              <w:tcPr>
                <w:tcW w:w="3401" w:type="dxa"/>
                <w:shd w:val="clear" w:color="auto" w:fill="auto"/>
                <w:tcMar>
                  <w:top w:w="100" w:type="dxa"/>
                  <w:left w:w="100" w:type="dxa"/>
                  <w:bottom w:w="100" w:type="dxa"/>
                  <w:right w:w="100" w:type="dxa"/>
                </w:tcMar>
              </w:tcPr>
              <w:p w14:paraId="38EE339A"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Rating is saved and reflected in the patient's daily health summary</w:t>
                </w:r>
              </w:p>
            </w:tc>
          </w:tr>
          <w:tr w:rsidR="008F0277" w14:paraId="38EE33A0" w14:textId="77777777">
            <w:tc>
              <w:tcPr>
                <w:tcW w:w="566" w:type="dxa"/>
                <w:shd w:val="clear" w:color="auto" w:fill="auto"/>
                <w:tcMar>
                  <w:top w:w="100" w:type="dxa"/>
                  <w:left w:w="100" w:type="dxa"/>
                  <w:bottom w:w="100" w:type="dxa"/>
                  <w:right w:w="100" w:type="dxa"/>
                </w:tcMar>
              </w:tcPr>
              <w:p w14:paraId="38EE339C"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10</w:t>
                </w:r>
              </w:p>
            </w:tc>
            <w:tc>
              <w:tcPr>
                <w:tcW w:w="2834" w:type="dxa"/>
                <w:shd w:val="clear" w:color="auto" w:fill="auto"/>
                <w:tcMar>
                  <w:top w:w="100" w:type="dxa"/>
                  <w:left w:w="100" w:type="dxa"/>
                  <w:bottom w:w="100" w:type="dxa"/>
                  <w:right w:w="100" w:type="dxa"/>
                </w:tcMar>
              </w:tcPr>
              <w:p w14:paraId="38EE339D"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Visualization</w:t>
                </w:r>
              </w:p>
            </w:tc>
            <w:tc>
              <w:tcPr>
                <w:tcW w:w="3401" w:type="dxa"/>
                <w:shd w:val="clear" w:color="auto" w:fill="auto"/>
                <w:tcMar>
                  <w:top w:w="100" w:type="dxa"/>
                  <w:left w:w="100" w:type="dxa"/>
                  <w:bottom w:w="100" w:type="dxa"/>
                  <w:right w:w="100" w:type="dxa"/>
                </w:tcMar>
              </w:tcPr>
              <w:p w14:paraId="38EE339E"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requests to view health data in graph format</w:t>
                </w:r>
              </w:p>
            </w:tc>
            <w:tc>
              <w:tcPr>
                <w:tcW w:w="3401" w:type="dxa"/>
                <w:shd w:val="clear" w:color="auto" w:fill="auto"/>
                <w:tcMar>
                  <w:top w:w="100" w:type="dxa"/>
                  <w:left w:w="100" w:type="dxa"/>
                  <w:bottom w:w="100" w:type="dxa"/>
                  <w:right w:w="100" w:type="dxa"/>
                </w:tcMar>
              </w:tcPr>
              <w:p w14:paraId="38EE339F"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Accurate graphical representation of requested data is displayed</w:t>
                </w:r>
              </w:p>
            </w:tc>
          </w:tr>
          <w:tr w:rsidR="008F0277" w14:paraId="38EE33A5" w14:textId="77777777">
            <w:tc>
              <w:tcPr>
                <w:tcW w:w="566" w:type="dxa"/>
                <w:shd w:val="clear" w:color="auto" w:fill="auto"/>
                <w:tcMar>
                  <w:top w:w="100" w:type="dxa"/>
                  <w:left w:w="100" w:type="dxa"/>
                  <w:bottom w:w="100" w:type="dxa"/>
                  <w:right w:w="100" w:type="dxa"/>
                </w:tcMar>
              </w:tcPr>
              <w:p w14:paraId="38EE33A1"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11</w:t>
                </w:r>
              </w:p>
            </w:tc>
            <w:tc>
              <w:tcPr>
                <w:tcW w:w="2834" w:type="dxa"/>
                <w:shd w:val="clear" w:color="auto" w:fill="auto"/>
                <w:tcMar>
                  <w:top w:w="100" w:type="dxa"/>
                  <w:left w:w="100" w:type="dxa"/>
                  <w:bottom w:w="100" w:type="dxa"/>
                  <w:right w:w="100" w:type="dxa"/>
                </w:tcMar>
              </w:tcPr>
              <w:p w14:paraId="38EE33A2"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Patient Data View</w:t>
                </w:r>
              </w:p>
            </w:tc>
            <w:tc>
              <w:tcPr>
                <w:tcW w:w="3401" w:type="dxa"/>
                <w:shd w:val="clear" w:color="auto" w:fill="auto"/>
                <w:tcMar>
                  <w:top w:w="100" w:type="dxa"/>
                  <w:left w:w="100" w:type="dxa"/>
                  <w:bottom w:w="100" w:type="dxa"/>
                  <w:right w:w="100" w:type="dxa"/>
                </w:tcMar>
              </w:tcPr>
              <w:p w14:paraId="38EE33A3"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accesses patient data</w:t>
                </w:r>
              </w:p>
            </w:tc>
            <w:tc>
              <w:tcPr>
                <w:tcW w:w="3401" w:type="dxa"/>
                <w:shd w:val="clear" w:color="auto" w:fill="auto"/>
                <w:tcMar>
                  <w:top w:w="100" w:type="dxa"/>
                  <w:left w:w="100" w:type="dxa"/>
                  <w:bottom w:w="100" w:type="dxa"/>
                  <w:right w:w="100" w:type="dxa"/>
                </w:tcMar>
              </w:tcPr>
              <w:p w14:paraId="38EE33A4"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Patient's health data is displayed in a extensive and organized way</w:t>
                </w:r>
              </w:p>
            </w:tc>
          </w:tr>
          <w:tr w:rsidR="008F0277" w14:paraId="38EE33AA" w14:textId="77777777">
            <w:tc>
              <w:tcPr>
                <w:tcW w:w="566" w:type="dxa"/>
                <w:shd w:val="clear" w:color="auto" w:fill="auto"/>
                <w:tcMar>
                  <w:top w:w="100" w:type="dxa"/>
                  <w:left w:w="100" w:type="dxa"/>
                  <w:bottom w:w="100" w:type="dxa"/>
                  <w:right w:w="100" w:type="dxa"/>
                </w:tcMar>
              </w:tcPr>
              <w:p w14:paraId="38EE33A6"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12</w:t>
                </w:r>
              </w:p>
            </w:tc>
            <w:tc>
              <w:tcPr>
                <w:tcW w:w="2834" w:type="dxa"/>
                <w:shd w:val="clear" w:color="auto" w:fill="auto"/>
                <w:tcMar>
                  <w:top w:w="100" w:type="dxa"/>
                  <w:left w:w="100" w:type="dxa"/>
                  <w:bottom w:w="100" w:type="dxa"/>
                  <w:right w:w="100" w:type="dxa"/>
                </w:tcMar>
              </w:tcPr>
              <w:p w14:paraId="38EE33A7"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Correction</w:t>
                </w:r>
              </w:p>
            </w:tc>
            <w:tc>
              <w:tcPr>
                <w:tcW w:w="3401" w:type="dxa"/>
                <w:shd w:val="clear" w:color="auto" w:fill="auto"/>
                <w:tcMar>
                  <w:top w:w="100" w:type="dxa"/>
                  <w:left w:w="100" w:type="dxa"/>
                  <w:bottom w:w="100" w:type="dxa"/>
                  <w:right w:w="100" w:type="dxa"/>
                </w:tcMar>
              </w:tcPr>
              <w:p w14:paraId="38EE33A8"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edits previously entered data</w:t>
                </w:r>
              </w:p>
            </w:tc>
            <w:tc>
              <w:tcPr>
                <w:tcW w:w="3401" w:type="dxa"/>
                <w:shd w:val="clear" w:color="auto" w:fill="auto"/>
                <w:tcMar>
                  <w:top w:w="100" w:type="dxa"/>
                  <w:left w:w="100" w:type="dxa"/>
                  <w:bottom w:w="100" w:type="dxa"/>
                  <w:right w:w="100" w:type="dxa"/>
                </w:tcMar>
              </w:tcPr>
              <w:p w14:paraId="38EE33A9"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is successfully updated and reflected in all relevant sections including database</w:t>
                </w:r>
              </w:p>
            </w:tc>
          </w:tr>
          <w:tr w:rsidR="008F0277" w14:paraId="38EE33AF" w14:textId="77777777">
            <w:tc>
              <w:tcPr>
                <w:tcW w:w="566" w:type="dxa"/>
                <w:shd w:val="clear" w:color="auto" w:fill="auto"/>
                <w:tcMar>
                  <w:top w:w="100" w:type="dxa"/>
                  <w:left w:w="100" w:type="dxa"/>
                  <w:bottom w:w="100" w:type="dxa"/>
                  <w:right w:w="100" w:type="dxa"/>
                </w:tcMar>
              </w:tcPr>
              <w:p w14:paraId="38EE33AB"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13</w:t>
                </w:r>
              </w:p>
            </w:tc>
            <w:tc>
              <w:tcPr>
                <w:tcW w:w="2834" w:type="dxa"/>
                <w:shd w:val="clear" w:color="auto" w:fill="auto"/>
                <w:tcMar>
                  <w:top w:w="100" w:type="dxa"/>
                  <w:left w:w="100" w:type="dxa"/>
                  <w:bottom w:w="100" w:type="dxa"/>
                  <w:right w:w="100" w:type="dxa"/>
                </w:tcMar>
              </w:tcPr>
              <w:p w14:paraId="38EE33AC"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Accessibility</w:t>
                </w:r>
              </w:p>
            </w:tc>
            <w:tc>
              <w:tcPr>
                <w:tcW w:w="3401" w:type="dxa"/>
                <w:shd w:val="clear" w:color="auto" w:fill="auto"/>
                <w:tcMar>
                  <w:top w:w="100" w:type="dxa"/>
                  <w:left w:w="100" w:type="dxa"/>
                  <w:bottom w:w="100" w:type="dxa"/>
                  <w:right w:w="100" w:type="dxa"/>
                </w:tcMar>
              </w:tcPr>
              <w:p w14:paraId="38EE33AD"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through app using only mouse or finger (touch screen)</w:t>
                </w:r>
              </w:p>
            </w:tc>
            <w:tc>
              <w:tcPr>
                <w:tcW w:w="3401" w:type="dxa"/>
                <w:shd w:val="clear" w:color="auto" w:fill="auto"/>
                <w:tcMar>
                  <w:top w:w="100" w:type="dxa"/>
                  <w:left w:w="100" w:type="dxa"/>
                  <w:bottom w:w="100" w:type="dxa"/>
                  <w:right w:w="100" w:type="dxa"/>
                </w:tcMar>
              </w:tcPr>
              <w:p w14:paraId="38EE33AE"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features are accessible and operable without using keyboard</w:t>
                </w:r>
              </w:p>
            </w:tc>
          </w:tr>
          <w:tr w:rsidR="008F0277" w14:paraId="38EE33B4" w14:textId="77777777">
            <w:tc>
              <w:tcPr>
                <w:tcW w:w="566" w:type="dxa"/>
                <w:shd w:val="clear" w:color="auto" w:fill="auto"/>
                <w:tcMar>
                  <w:top w:w="100" w:type="dxa"/>
                  <w:left w:w="100" w:type="dxa"/>
                  <w:bottom w:w="100" w:type="dxa"/>
                  <w:right w:w="100" w:type="dxa"/>
                </w:tcMar>
              </w:tcPr>
              <w:p w14:paraId="38EE33B0"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14</w:t>
                </w:r>
              </w:p>
            </w:tc>
            <w:tc>
              <w:tcPr>
                <w:tcW w:w="2834" w:type="dxa"/>
                <w:shd w:val="clear" w:color="auto" w:fill="auto"/>
                <w:tcMar>
                  <w:top w:w="100" w:type="dxa"/>
                  <w:left w:w="100" w:type="dxa"/>
                  <w:bottom w:w="100" w:type="dxa"/>
                  <w:right w:w="100" w:type="dxa"/>
                </w:tcMar>
              </w:tcPr>
              <w:p w14:paraId="38EE33B1"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w:t>
                </w:r>
              </w:p>
            </w:tc>
            <w:tc>
              <w:tcPr>
                <w:tcW w:w="3401" w:type="dxa"/>
                <w:shd w:val="clear" w:color="auto" w:fill="auto"/>
                <w:tcMar>
                  <w:top w:w="100" w:type="dxa"/>
                  <w:left w:w="100" w:type="dxa"/>
                  <w:bottom w:w="100" w:type="dxa"/>
                  <w:right w:w="100" w:type="dxa"/>
                </w:tcMar>
              </w:tcPr>
              <w:p w14:paraId="38EE33B2"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Load patient dashboard</w:t>
                </w:r>
              </w:p>
            </w:tc>
            <w:tc>
              <w:tcPr>
                <w:tcW w:w="3401" w:type="dxa"/>
                <w:shd w:val="clear" w:color="auto" w:fill="auto"/>
                <w:tcMar>
                  <w:top w:w="100" w:type="dxa"/>
                  <w:left w:w="100" w:type="dxa"/>
                  <w:bottom w:w="100" w:type="dxa"/>
                  <w:right w:w="100" w:type="dxa"/>
                </w:tcMar>
              </w:tcPr>
              <w:p w14:paraId="38EE33B3"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Dashboard loads within 3 seconds on a standard internet connection</w:t>
                </w:r>
              </w:p>
            </w:tc>
          </w:tr>
          <w:tr w:rsidR="008F0277" w14:paraId="38EE33B9" w14:textId="77777777">
            <w:tc>
              <w:tcPr>
                <w:tcW w:w="566" w:type="dxa"/>
                <w:shd w:val="clear" w:color="auto" w:fill="auto"/>
                <w:tcMar>
                  <w:top w:w="100" w:type="dxa"/>
                  <w:left w:w="100" w:type="dxa"/>
                  <w:bottom w:w="100" w:type="dxa"/>
                  <w:right w:w="100" w:type="dxa"/>
                </w:tcMar>
              </w:tcPr>
              <w:p w14:paraId="38EE33B5"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15</w:t>
                </w:r>
              </w:p>
            </w:tc>
            <w:tc>
              <w:tcPr>
                <w:tcW w:w="2834" w:type="dxa"/>
                <w:shd w:val="clear" w:color="auto" w:fill="auto"/>
                <w:tcMar>
                  <w:top w:w="100" w:type="dxa"/>
                  <w:left w:w="100" w:type="dxa"/>
                  <w:bottom w:w="100" w:type="dxa"/>
                  <w:right w:w="100" w:type="dxa"/>
                </w:tcMar>
              </w:tcPr>
              <w:p w14:paraId="38EE33B6"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Protection (Security)</w:t>
                </w:r>
              </w:p>
            </w:tc>
            <w:tc>
              <w:tcPr>
                <w:tcW w:w="3401" w:type="dxa"/>
                <w:shd w:val="clear" w:color="auto" w:fill="auto"/>
                <w:tcMar>
                  <w:top w:w="100" w:type="dxa"/>
                  <w:left w:w="100" w:type="dxa"/>
                  <w:bottom w:w="100" w:type="dxa"/>
                  <w:right w:w="100" w:type="dxa"/>
                </w:tcMar>
              </w:tcPr>
              <w:p w14:paraId="38EE33B7"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Attempt to access patient data without authorization</w:t>
                </w:r>
              </w:p>
            </w:tc>
            <w:tc>
              <w:tcPr>
                <w:tcW w:w="3401" w:type="dxa"/>
                <w:shd w:val="clear" w:color="auto" w:fill="auto"/>
                <w:tcMar>
                  <w:top w:w="100" w:type="dxa"/>
                  <w:left w:w="100" w:type="dxa"/>
                  <w:bottom w:w="100" w:type="dxa"/>
                  <w:right w:w="100" w:type="dxa"/>
                </w:tcMar>
              </w:tcPr>
              <w:p w14:paraId="38EE33B8"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Access is denied and security measures are triggered</w:t>
                </w:r>
              </w:p>
            </w:tc>
          </w:tr>
          <w:tr w:rsidR="008F0277" w14:paraId="38EE33BE" w14:textId="77777777">
            <w:tc>
              <w:tcPr>
                <w:tcW w:w="566" w:type="dxa"/>
                <w:shd w:val="clear" w:color="auto" w:fill="auto"/>
                <w:tcMar>
                  <w:top w:w="100" w:type="dxa"/>
                  <w:left w:w="100" w:type="dxa"/>
                  <w:bottom w:w="100" w:type="dxa"/>
                  <w:right w:w="100" w:type="dxa"/>
                </w:tcMar>
              </w:tcPr>
              <w:p w14:paraId="38EE33BA"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16</w:t>
                </w:r>
              </w:p>
            </w:tc>
            <w:tc>
              <w:tcPr>
                <w:tcW w:w="2834" w:type="dxa"/>
                <w:shd w:val="clear" w:color="auto" w:fill="auto"/>
                <w:tcMar>
                  <w:top w:w="100" w:type="dxa"/>
                  <w:left w:w="100" w:type="dxa"/>
                  <w:bottom w:w="100" w:type="dxa"/>
                  <w:right w:w="100" w:type="dxa"/>
                </w:tcMar>
              </w:tcPr>
              <w:p w14:paraId="38EE33BB"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Error Handling</w:t>
                </w:r>
              </w:p>
            </w:tc>
            <w:tc>
              <w:tcPr>
                <w:tcW w:w="3401" w:type="dxa"/>
                <w:shd w:val="clear" w:color="auto" w:fill="auto"/>
                <w:tcMar>
                  <w:top w:w="100" w:type="dxa"/>
                  <w:left w:w="100" w:type="dxa"/>
                  <w:bottom w:w="100" w:type="dxa"/>
                  <w:right w:w="100" w:type="dxa"/>
                </w:tcMar>
              </w:tcPr>
              <w:p w14:paraId="38EE33BC"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 invalid data in a form field</w:t>
                </w:r>
              </w:p>
            </w:tc>
            <w:tc>
              <w:tcPr>
                <w:tcW w:w="3401" w:type="dxa"/>
                <w:shd w:val="clear" w:color="auto" w:fill="auto"/>
                <w:tcMar>
                  <w:top w:w="100" w:type="dxa"/>
                  <w:left w:w="100" w:type="dxa"/>
                  <w:bottom w:w="100" w:type="dxa"/>
                  <w:right w:w="100" w:type="dxa"/>
                </w:tcMar>
              </w:tcPr>
              <w:p w14:paraId="38EE33BD"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Clear error message is displayed and form is not submitted</w:t>
                </w:r>
              </w:p>
            </w:tc>
          </w:tr>
          <w:tr w:rsidR="008F0277" w14:paraId="38EE33C3" w14:textId="77777777">
            <w:tc>
              <w:tcPr>
                <w:tcW w:w="566" w:type="dxa"/>
                <w:shd w:val="clear" w:color="auto" w:fill="auto"/>
                <w:tcMar>
                  <w:top w:w="100" w:type="dxa"/>
                  <w:left w:w="100" w:type="dxa"/>
                  <w:bottom w:w="100" w:type="dxa"/>
                  <w:right w:w="100" w:type="dxa"/>
                </w:tcMar>
              </w:tcPr>
              <w:p w14:paraId="38EE33BF"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17</w:t>
                </w:r>
              </w:p>
            </w:tc>
            <w:tc>
              <w:tcPr>
                <w:tcW w:w="2834" w:type="dxa"/>
                <w:shd w:val="clear" w:color="auto" w:fill="auto"/>
                <w:tcMar>
                  <w:top w:w="100" w:type="dxa"/>
                  <w:left w:w="100" w:type="dxa"/>
                  <w:bottom w:w="100" w:type="dxa"/>
                  <w:right w:w="100" w:type="dxa"/>
                </w:tcMar>
              </w:tcPr>
              <w:p w14:paraId="38EE33C0"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Responsiveness</w:t>
                </w:r>
              </w:p>
            </w:tc>
            <w:tc>
              <w:tcPr>
                <w:tcW w:w="3401" w:type="dxa"/>
                <w:shd w:val="clear" w:color="auto" w:fill="auto"/>
                <w:tcMar>
                  <w:top w:w="100" w:type="dxa"/>
                  <w:left w:w="100" w:type="dxa"/>
                  <w:bottom w:w="100" w:type="dxa"/>
                  <w:right w:w="100" w:type="dxa"/>
                </w:tcMar>
              </w:tcPr>
              <w:p w14:paraId="38EE33C1"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Access application on mobile device</w:t>
                </w:r>
              </w:p>
            </w:tc>
            <w:tc>
              <w:tcPr>
                <w:tcW w:w="3401" w:type="dxa"/>
                <w:shd w:val="clear" w:color="auto" w:fill="auto"/>
                <w:tcMar>
                  <w:top w:w="100" w:type="dxa"/>
                  <w:left w:w="100" w:type="dxa"/>
                  <w:bottom w:w="100" w:type="dxa"/>
                  <w:right w:w="100" w:type="dxa"/>
                </w:tcMar>
              </w:tcPr>
              <w:p w14:paraId="38EE33C2"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Interface adapts to screen size without loss of functionality</w:t>
                </w:r>
              </w:p>
            </w:tc>
          </w:tr>
          <w:tr w:rsidR="008F0277" w14:paraId="38EE33C8" w14:textId="77777777">
            <w:tc>
              <w:tcPr>
                <w:tcW w:w="566" w:type="dxa"/>
                <w:shd w:val="clear" w:color="auto" w:fill="auto"/>
                <w:tcMar>
                  <w:top w:w="100" w:type="dxa"/>
                  <w:left w:w="100" w:type="dxa"/>
                  <w:bottom w:w="100" w:type="dxa"/>
                  <w:right w:w="100" w:type="dxa"/>
                </w:tcMar>
              </w:tcPr>
              <w:p w14:paraId="38EE33C4"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18</w:t>
                </w:r>
              </w:p>
            </w:tc>
            <w:tc>
              <w:tcPr>
                <w:tcW w:w="2834" w:type="dxa"/>
                <w:shd w:val="clear" w:color="auto" w:fill="auto"/>
                <w:tcMar>
                  <w:top w:w="100" w:type="dxa"/>
                  <w:left w:w="100" w:type="dxa"/>
                  <w:bottom w:w="100" w:type="dxa"/>
                  <w:right w:w="100" w:type="dxa"/>
                </w:tcMar>
              </w:tcPr>
              <w:p w14:paraId="38EE33C5"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Consistency</w:t>
                </w:r>
              </w:p>
            </w:tc>
            <w:tc>
              <w:tcPr>
                <w:tcW w:w="3401" w:type="dxa"/>
                <w:shd w:val="clear" w:color="auto" w:fill="auto"/>
                <w:tcMar>
                  <w:top w:w="100" w:type="dxa"/>
                  <w:left w:w="100" w:type="dxa"/>
                  <w:bottom w:w="100" w:type="dxa"/>
                  <w:right w:w="100" w:type="dxa"/>
                </w:tcMar>
              </w:tcPr>
              <w:p w14:paraId="38EE33C6"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 data and view it across different pages</w:t>
                </w:r>
              </w:p>
            </w:tc>
            <w:tc>
              <w:tcPr>
                <w:tcW w:w="3401" w:type="dxa"/>
                <w:shd w:val="clear" w:color="auto" w:fill="auto"/>
                <w:tcMar>
                  <w:top w:w="100" w:type="dxa"/>
                  <w:left w:w="100" w:type="dxa"/>
                  <w:bottom w:w="100" w:type="dxa"/>
                  <w:right w:w="100" w:type="dxa"/>
                </w:tcMar>
              </w:tcPr>
              <w:p w14:paraId="38EE33C7"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Entered data is consistently displayed across all relevant sections of the app</w:t>
                </w:r>
              </w:p>
            </w:tc>
          </w:tr>
          <w:tr w:rsidR="008F0277" w14:paraId="38EE33CD" w14:textId="77777777">
            <w:tc>
              <w:tcPr>
                <w:tcW w:w="566" w:type="dxa"/>
                <w:shd w:val="clear" w:color="auto" w:fill="auto"/>
                <w:tcMar>
                  <w:top w:w="100" w:type="dxa"/>
                  <w:left w:w="100" w:type="dxa"/>
                  <w:bottom w:w="100" w:type="dxa"/>
                  <w:right w:w="100" w:type="dxa"/>
                </w:tcMar>
              </w:tcPr>
              <w:p w14:paraId="38EE33C9"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19</w:t>
                </w:r>
              </w:p>
            </w:tc>
            <w:tc>
              <w:tcPr>
                <w:tcW w:w="2834" w:type="dxa"/>
                <w:shd w:val="clear" w:color="auto" w:fill="auto"/>
                <w:tcMar>
                  <w:top w:w="100" w:type="dxa"/>
                  <w:left w:w="100" w:type="dxa"/>
                  <w:bottom w:w="100" w:type="dxa"/>
                  <w:right w:w="100" w:type="dxa"/>
                </w:tcMar>
              </w:tcPr>
              <w:p w14:paraId="38EE33CA"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Interface</w:t>
                </w:r>
              </w:p>
            </w:tc>
            <w:tc>
              <w:tcPr>
                <w:tcW w:w="3401" w:type="dxa"/>
                <w:shd w:val="clear" w:color="auto" w:fill="auto"/>
                <w:tcMar>
                  <w:top w:w="100" w:type="dxa"/>
                  <w:left w:w="100" w:type="dxa"/>
                  <w:bottom w:w="100" w:type="dxa"/>
                  <w:right w:w="100" w:type="dxa"/>
                </w:tcMar>
              </w:tcPr>
              <w:p w14:paraId="38EE33CB"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Evaluate scrolling requirement on main pages</w:t>
                </w:r>
              </w:p>
            </w:tc>
            <w:tc>
              <w:tcPr>
                <w:tcW w:w="3401" w:type="dxa"/>
                <w:tcBorders>
                  <w:bottom w:val="single" w:sz="4" w:space="0" w:color="000000"/>
                </w:tcBorders>
                <w:shd w:val="clear" w:color="auto" w:fill="auto"/>
                <w:tcMar>
                  <w:top w:w="100" w:type="dxa"/>
                  <w:left w:w="100" w:type="dxa"/>
                  <w:bottom w:w="100" w:type="dxa"/>
                  <w:right w:w="100" w:type="dxa"/>
                </w:tcMar>
              </w:tcPr>
              <w:p w14:paraId="38EE33CC"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Minimal scrolling required on desktop and mobile interfaces</w:t>
                </w:r>
              </w:p>
            </w:tc>
          </w:tr>
          <w:tr w:rsidR="008F0277" w14:paraId="38EE33D2" w14:textId="77777777">
            <w:tc>
              <w:tcPr>
                <w:tcW w:w="566" w:type="dxa"/>
                <w:shd w:val="clear" w:color="auto" w:fill="auto"/>
                <w:tcMar>
                  <w:top w:w="100" w:type="dxa"/>
                  <w:left w:w="100" w:type="dxa"/>
                  <w:bottom w:w="100" w:type="dxa"/>
                  <w:right w:w="100" w:type="dxa"/>
                </w:tcMar>
              </w:tcPr>
              <w:p w14:paraId="38EE33CE"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20</w:t>
                </w:r>
              </w:p>
            </w:tc>
            <w:tc>
              <w:tcPr>
                <w:tcW w:w="2834" w:type="dxa"/>
                <w:shd w:val="clear" w:color="auto" w:fill="auto"/>
                <w:tcMar>
                  <w:top w:w="100" w:type="dxa"/>
                  <w:left w:w="100" w:type="dxa"/>
                  <w:bottom w:w="100" w:type="dxa"/>
                  <w:right w:w="100" w:type="dxa"/>
                </w:tcMar>
              </w:tcPr>
              <w:p w14:paraId="38EE33CF"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w:t>
                </w:r>
              </w:p>
            </w:tc>
            <w:tc>
              <w:tcPr>
                <w:tcW w:w="3401" w:type="dxa"/>
                <w:tcBorders>
                  <w:right w:val="single" w:sz="4" w:space="0" w:color="000000"/>
                </w:tcBorders>
                <w:shd w:val="clear" w:color="auto" w:fill="auto"/>
                <w:tcMar>
                  <w:top w:w="100" w:type="dxa"/>
                  <w:left w:w="100" w:type="dxa"/>
                  <w:bottom w:w="100" w:type="dxa"/>
                  <w:right w:w="100" w:type="dxa"/>
                </w:tcMar>
              </w:tcPr>
              <w:p w14:paraId="38EE33D0"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Connect with Google Sign-In</w:t>
                </w:r>
              </w:p>
            </w:tc>
            <w:tc>
              <w:tcPr>
                <w:tcW w:w="34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EE33D1"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successfully sign up and log in using their Google account</w:t>
                </w:r>
              </w:p>
            </w:tc>
          </w:tr>
        </w:tbl>
      </w:sdtContent>
    </w:sdt>
    <w:p w14:paraId="38EE33D3" w14:textId="77777777" w:rsidR="008F0277" w:rsidRDefault="008F0277">
      <w:pPr>
        <w:jc w:val="both"/>
        <w:rPr>
          <w:rFonts w:ascii="Times New Roman" w:eastAsia="Times New Roman" w:hAnsi="Times New Roman" w:cs="Times New Roman"/>
          <w:sz w:val="24"/>
          <w:szCs w:val="24"/>
        </w:rPr>
      </w:pPr>
    </w:p>
    <w:p w14:paraId="38EE33D4" w14:textId="77777777" w:rsidR="008F0277" w:rsidRDefault="008F0277">
      <w:pPr>
        <w:jc w:val="both"/>
        <w:rPr>
          <w:rFonts w:ascii="Times New Roman" w:eastAsia="Times New Roman" w:hAnsi="Times New Roman" w:cs="Times New Roman"/>
          <w:sz w:val="36"/>
          <w:szCs w:val="36"/>
        </w:rPr>
      </w:pPr>
    </w:p>
    <w:p w14:paraId="38EE33D5" w14:textId="77777777" w:rsidR="008F0277" w:rsidRDefault="00FF3E4E">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7.2 Evaluation by User</w:t>
      </w:r>
    </w:p>
    <w:p w14:paraId="38EE33D6" w14:textId="77777777" w:rsidR="008F0277" w:rsidRDefault="00FF3E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will conduct user evaluations with two types of users to assess the effectiveness and usability of the CareHub system: a PD Patient and a caregiver.</w:t>
      </w:r>
    </w:p>
    <w:p w14:paraId="38EE33D7" w14:textId="77777777" w:rsidR="008F0277" w:rsidRDefault="008F0277">
      <w:pPr>
        <w:jc w:val="both"/>
        <w:rPr>
          <w:rFonts w:ascii="Times New Roman" w:eastAsia="Times New Roman" w:hAnsi="Times New Roman" w:cs="Times New Roman"/>
          <w:sz w:val="24"/>
          <w:szCs w:val="24"/>
        </w:rPr>
      </w:pPr>
    </w:p>
    <w:p w14:paraId="38EE33D8" w14:textId="77777777" w:rsidR="008F0277" w:rsidRDefault="00FF3E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PD Patient Evaluation</w:t>
      </w:r>
      <w:r>
        <w:rPr>
          <w:rFonts w:ascii="Times New Roman" w:eastAsia="Times New Roman" w:hAnsi="Times New Roman" w:cs="Times New Roman"/>
          <w:sz w:val="24"/>
          <w:szCs w:val="24"/>
        </w:rPr>
        <w:t>:</w:t>
      </w:r>
    </w:p>
    <w:p w14:paraId="38EE33D9" w14:textId="77777777" w:rsidR="008F0277" w:rsidRDefault="00FF3E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will ask the PD patient to perform two key tasks:</w:t>
      </w:r>
    </w:p>
    <w:p w14:paraId="38EE33DA" w14:textId="77777777" w:rsidR="008F0277" w:rsidRDefault="00FF3E4E">
      <w:pPr>
        <w:numPr>
          <w:ilvl w:val="0"/>
          <w:numId w:val="6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Locate and select their profile picture on the screen.</w:t>
      </w:r>
    </w:p>
    <w:p w14:paraId="38EE33DB" w14:textId="77777777" w:rsidR="008F0277" w:rsidRDefault="00FF3E4E">
      <w:pPr>
        <w:numPr>
          <w:ilvl w:val="0"/>
          <w:numId w:val="6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 daily symptom information using the system's input methods.</w:t>
      </w:r>
    </w:p>
    <w:p w14:paraId="38EE33DC" w14:textId="77777777" w:rsidR="008F0277" w:rsidRDefault="008F0277">
      <w:pPr>
        <w:jc w:val="both"/>
        <w:rPr>
          <w:rFonts w:ascii="Times New Roman" w:eastAsia="Times New Roman" w:hAnsi="Times New Roman" w:cs="Times New Roman"/>
          <w:sz w:val="24"/>
          <w:szCs w:val="24"/>
        </w:rPr>
      </w:pPr>
    </w:p>
    <w:p w14:paraId="38EE33DD" w14:textId="77777777" w:rsidR="008F0277" w:rsidRDefault="00FF3E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will then collect feedback on:</w:t>
      </w:r>
    </w:p>
    <w:p w14:paraId="38EE33DF" w14:textId="77777777" w:rsidR="008F0277" w:rsidRDefault="00FF3E4E">
      <w:pPr>
        <w:numPr>
          <w:ilvl w:val="0"/>
          <w:numId w:val="6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Ease of use, particularly considering motor symptoms.</w:t>
      </w:r>
    </w:p>
    <w:p w14:paraId="38EE33E0" w14:textId="77777777" w:rsidR="008F0277" w:rsidRDefault="00FF3E4E">
      <w:pPr>
        <w:numPr>
          <w:ilvl w:val="0"/>
          <w:numId w:val="6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Clarity of instructions and interface elements.</w:t>
      </w:r>
    </w:p>
    <w:p w14:paraId="38EE33E1" w14:textId="77777777" w:rsidR="008F0277" w:rsidRDefault="00FF3E4E">
      <w:pPr>
        <w:numPr>
          <w:ilvl w:val="0"/>
          <w:numId w:val="6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Comfort level with using the system independently.</w:t>
      </w:r>
    </w:p>
    <w:p w14:paraId="38EE33E2" w14:textId="77777777" w:rsidR="008F0277" w:rsidRDefault="008F0277">
      <w:pPr>
        <w:jc w:val="both"/>
        <w:rPr>
          <w:rFonts w:ascii="Times New Roman" w:eastAsia="Times New Roman" w:hAnsi="Times New Roman" w:cs="Times New Roman"/>
          <w:sz w:val="24"/>
          <w:szCs w:val="24"/>
        </w:rPr>
      </w:pPr>
    </w:p>
    <w:p w14:paraId="38EE33E3" w14:textId="77777777" w:rsidR="008F0277" w:rsidRDefault="00FF3E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Caregiver Evaluation</w:t>
      </w:r>
      <w:r>
        <w:rPr>
          <w:rFonts w:ascii="Times New Roman" w:eastAsia="Times New Roman" w:hAnsi="Times New Roman" w:cs="Times New Roman"/>
          <w:sz w:val="24"/>
          <w:szCs w:val="24"/>
        </w:rPr>
        <w:t>:</w:t>
      </w:r>
    </w:p>
    <w:p w14:paraId="38EE33E4" w14:textId="77777777" w:rsidR="008F0277" w:rsidRDefault="00FF3E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will ask the caregiver to perform several tasks within the system:</w:t>
      </w:r>
    </w:p>
    <w:p w14:paraId="38EE33E5" w14:textId="077824DB" w:rsidR="008F0277" w:rsidRDefault="00FF3E4E">
      <w:pPr>
        <w:numPr>
          <w:ilvl w:val="0"/>
          <w:numId w:val="6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Complete </w:t>
      </w:r>
      <w:r w:rsidR="00E8029C">
        <w:rPr>
          <w:rFonts w:ascii="Times New Roman" w:eastAsia="Times New Roman" w:hAnsi="Times New Roman" w:cs="Times New Roman"/>
          <w:sz w:val="24"/>
          <w:szCs w:val="24"/>
        </w:rPr>
        <w:t>data</w:t>
      </w:r>
      <w:r>
        <w:rPr>
          <w:rFonts w:ascii="Times New Roman" w:eastAsia="Times New Roman" w:hAnsi="Times New Roman" w:cs="Times New Roman"/>
          <w:sz w:val="24"/>
          <w:szCs w:val="24"/>
        </w:rPr>
        <w:t xml:space="preserve"> collection using the system's features.</w:t>
      </w:r>
    </w:p>
    <w:p w14:paraId="38EE33E6" w14:textId="77777777" w:rsidR="008F0277" w:rsidRDefault="00FF3E4E">
      <w:pPr>
        <w:numPr>
          <w:ilvl w:val="0"/>
          <w:numId w:val="6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Analyze reports on patient data and a graph.</w:t>
      </w:r>
    </w:p>
    <w:p w14:paraId="38EE33E7" w14:textId="77777777" w:rsidR="008F0277" w:rsidRDefault="008F0277">
      <w:pPr>
        <w:jc w:val="both"/>
        <w:rPr>
          <w:rFonts w:ascii="Times New Roman" w:eastAsia="Times New Roman" w:hAnsi="Times New Roman" w:cs="Times New Roman"/>
          <w:sz w:val="24"/>
          <w:szCs w:val="24"/>
        </w:rPr>
      </w:pPr>
    </w:p>
    <w:p w14:paraId="38EE33E8" w14:textId="77777777" w:rsidR="008F0277" w:rsidRDefault="00FF3E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these tasks, we will gather feedback on the following aspects:</w:t>
      </w:r>
    </w:p>
    <w:p w14:paraId="38EE33EA" w14:textId="77777777" w:rsidR="008F0277" w:rsidRDefault="00FF3E4E">
      <w:pPr>
        <w:numPr>
          <w:ilvl w:val="0"/>
          <w:numId w:val="3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user experience and interface design.</w:t>
      </w:r>
    </w:p>
    <w:p w14:paraId="38EE33EB" w14:textId="77777777" w:rsidR="008F0277" w:rsidRDefault="00FF3E4E">
      <w:pPr>
        <w:numPr>
          <w:ilvl w:val="0"/>
          <w:numId w:val="3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Clarity and intuitiveness of system navigation and usage.</w:t>
      </w:r>
    </w:p>
    <w:p w14:paraId="38EE33EC" w14:textId="77777777" w:rsidR="008F0277" w:rsidRDefault="00FF3E4E">
      <w:pPr>
        <w:numPr>
          <w:ilvl w:val="0"/>
          <w:numId w:val="3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system's effectiveness in streamlining their workflow.</w:t>
      </w:r>
    </w:p>
    <w:p w14:paraId="38EE33ED" w14:textId="77777777" w:rsidR="008F0277" w:rsidRDefault="00FF3E4E">
      <w:pPr>
        <w:numPr>
          <w:ilvl w:val="0"/>
          <w:numId w:val="3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relevance and format of generated reports.</w:t>
      </w:r>
    </w:p>
    <w:p w14:paraId="38EE33EE" w14:textId="77777777" w:rsidR="008F0277" w:rsidRDefault="008F0277">
      <w:pPr>
        <w:jc w:val="both"/>
        <w:rPr>
          <w:rFonts w:ascii="Times New Roman" w:eastAsia="Times New Roman" w:hAnsi="Times New Roman" w:cs="Times New Roman"/>
          <w:sz w:val="24"/>
          <w:szCs w:val="24"/>
        </w:rPr>
      </w:pPr>
    </w:p>
    <w:p w14:paraId="38EE33EF" w14:textId="77777777" w:rsidR="008F0277" w:rsidRDefault="00FF3E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evaluation process will provide valuable insights into the system's usability for both caregivers and patients, helping us identify areas for improvement and ensure that CareHub meets the needs of all its intended users.</w:t>
      </w:r>
    </w:p>
    <w:p w14:paraId="38EE33F0" w14:textId="77777777" w:rsidR="008F0277" w:rsidRDefault="00FF3E4E">
      <w:pPr>
        <w:jc w:val="both"/>
        <w:rPr>
          <w:rFonts w:ascii="Times New Roman" w:eastAsia="Times New Roman" w:hAnsi="Times New Roman" w:cs="Times New Roman"/>
          <w:sz w:val="36"/>
          <w:szCs w:val="36"/>
        </w:rPr>
      </w:pPr>
      <w:r>
        <w:br w:type="page"/>
      </w:r>
    </w:p>
    <w:p w14:paraId="38EE33F1" w14:textId="4FD1DD6C" w:rsidR="008F0277" w:rsidRDefault="00FF3E4E">
      <w:pPr>
        <w:widowControl w:val="0"/>
        <w:spacing w:before="3" w:line="240" w:lineRule="auto"/>
        <w:jc w:val="both"/>
        <w:rPr>
          <w:color w:val="222222"/>
          <w:sz w:val="20"/>
          <w:szCs w:val="20"/>
          <w:highlight w:val="white"/>
          <w:rtl/>
        </w:rPr>
      </w:pPr>
      <w:r>
        <w:rPr>
          <w:rFonts w:ascii="Times New Roman" w:eastAsia="Times New Roman" w:hAnsi="Times New Roman" w:cs="Times New Roman"/>
          <w:sz w:val="36"/>
          <w:szCs w:val="36"/>
        </w:rPr>
        <w:lastRenderedPageBreak/>
        <w:t>References</w:t>
      </w:r>
    </w:p>
    <w:p w14:paraId="38EE33F2" w14:textId="77777777" w:rsidR="008F0277" w:rsidRDefault="008F0277">
      <w:pPr>
        <w:widowControl w:val="0"/>
        <w:spacing w:before="3" w:line="240" w:lineRule="auto"/>
        <w:ind w:left="720"/>
        <w:jc w:val="both"/>
        <w:rPr>
          <w:color w:val="222222"/>
          <w:sz w:val="20"/>
          <w:szCs w:val="20"/>
          <w:highlight w:val="white"/>
        </w:rPr>
      </w:pPr>
    </w:p>
    <w:p w14:paraId="38EE33F3" w14:textId="77777777" w:rsidR="008F0277" w:rsidRDefault="00FF3E4E">
      <w:pPr>
        <w:widowControl w:val="0"/>
        <w:numPr>
          <w:ilvl w:val="0"/>
          <w:numId w:val="70"/>
        </w:numPr>
        <w:spacing w:line="240" w:lineRule="auto"/>
        <w:jc w:val="both"/>
        <w:rPr>
          <w:color w:val="222222"/>
          <w:sz w:val="20"/>
          <w:szCs w:val="20"/>
          <w:highlight w:val="white"/>
        </w:rPr>
      </w:pPr>
      <w:r w:rsidRPr="003B0DCD">
        <w:rPr>
          <w:rFonts w:ascii="Times New Roman" w:eastAsia="Times New Roman" w:hAnsi="Times New Roman" w:cs="Times New Roman"/>
          <w:sz w:val="24"/>
          <w:szCs w:val="24"/>
          <w:lang w:val="it-IT"/>
        </w:rPr>
        <w:t xml:space="preserve">Kalia, L. V., &amp; Lang, A. E. (2015). </w:t>
      </w:r>
      <w:r>
        <w:rPr>
          <w:rFonts w:ascii="Times New Roman" w:eastAsia="Times New Roman" w:hAnsi="Times New Roman" w:cs="Times New Roman"/>
          <w:sz w:val="24"/>
          <w:szCs w:val="24"/>
        </w:rPr>
        <w:t>Parkinson's disease. The Lancet, 386(9996), 896-912.</w:t>
      </w:r>
    </w:p>
    <w:p w14:paraId="38EE33F4"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Dorsey, E. A., Constantinescu, R., Thompson, J. P., </w:t>
      </w:r>
      <w:proofErr w:type="spellStart"/>
      <w:r>
        <w:rPr>
          <w:rFonts w:ascii="Times New Roman" w:eastAsia="Times New Roman" w:hAnsi="Times New Roman" w:cs="Times New Roman"/>
          <w:sz w:val="24"/>
          <w:szCs w:val="24"/>
        </w:rPr>
        <w:t>Biglan</w:t>
      </w:r>
      <w:proofErr w:type="spellEnd"/>
      <w:r>
        <w:rPr>
          <w:rFonts w:ascii="Times New Roman" w:eastAsia="Times New Roman" w:hAnsi="Times New Roman" w:cs="Times New Roman"/>
          <w:sz w:val="24"/>
          <w:szCs w:val="24"/>
        </w:rPr>
        <w:t xml:space="preserve">, K. M., Holloway, R. G., </w:t>
      </w:r>
      <w:proofErr w:type="spellStart"/>
      <w:r>
        <w:rPr>
          <w:rFonts w:ascii="Times New Roman" w:eastAsia="Times New Roman" w:hAnsi="Times New Roman" w:cs="Times New Roman"/>
          <w:sz w:val="24"/>
          <w:szCs w:val="24"/>
        </w:rPr>
        <w:t>Kieburtz</w:t>
      </w:r>
      <w:proofErr w:type="spellEnd"/>
      <w:r>
        <w:rPr>
          <w:rFonts w:ascii="Times New Roman" w:eastAsia="Times New Roman" w:hAnsi="Times New Roman" w:cs="Times New Roman"/>
          <w:sz w:val="24"/>
          <w:szCs w:val="24"/>
        </w:rPr>
        <w:t>, K., ... &amp; Tanner, C. M. (2007). Projected number of people with Parkinson disease in the most populous nations, 2005 through 2030. Neurology, 68(5), 384-386.</w:t>
      </w:r>
    </w:p>
    <w:p w14:paraId="38EE33F5"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Mak, M. K., Wong-Yu, I. S., Shen, X., &amp; Chung, C. L. (2017). Long-term effects of exercise and physical therapy in people with Parkinson disease. Nature Reviews Neurology, 13(11), 689-703.</w:t>
      </w:r>
    </w:p>
    <w:p w14:paraId="38EE33F6"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Ongun</w:t>
      </w:r>
      <w:proofErr w:type="spellEnd"/>
      <w:r>
        <w:rPr>
          <w:rFonts w:ascii="Times New Roman" w:eastAsia="Times New Roman" w:hAnsi="Times New Roman" w:cs="Times New Roman"/>
          <w:sz w:val="24"/>
          <w:szCs w:val="24"/>
        </w:rPr>
        <w:t xml:space="preserve">, N. (2018). Does nutritional status affect Parkinson's Disease features and quality of </w:t>
      </w:r>
      <w:proofErr w:type="gramStart"/>
      <w:r>
        <w:rPr>
          <w:rFonts w:ascii="Times New Roman" w:eastAsia="Times New Roman" w:hAnsi="Times New Roman" w:cs="Times New Roman"/>
          <w:sz w:val="24"/>
          <w:szCs w:val="24"/>
        </w:rPr>
        <w:t>life?.</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PLoS</w:t>
      </w:r>
      <w:proofErr w:type="spellEnd"/>
      <w:r>
        <w:rPr>
          <w:rFonts w:ascii="Times New Roman" w:eastAsia="Times New Roman" w:hAnsi="Times New Roman" w:cs="Times New Roman"/>
          <w:sz w:val="24"/>
          <w:szCs w:val="24"/>
        </w:rPr>
        <w:t xml:space="preserve"> One, 13(10), e0205100.</w:t>
      </w:r>
    </w:p>
    <w:p w14:paraId="38EE33F7"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Goetz, C. G. (2011). The history of Parkinson's disease: Early clinical descriptions and neurological therapies. Cold Spring Harbor Perspectives in Medicine, 1(1), a008862.</w:t>
      </w:r>
    </w:p>
    <w:p w14:paraId="38EE33F8"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van der Kolk, N. M., &amp; King, L. A. (2013). Effects of exercise on mobility in people with Parkinson's disease. Movement Disorders, 28(11), 1386-1396.</w:t>
      </w:r>
    </w:p>
    <w:p w14:paraId="38EE33F9"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sidRPr="003B0DCD">
        <w:rPr>
          <w:rFonts w:ascii="Times New Roman" w:eastAsia="Times New Roman" w:hAnsi="Times New Roman" w:cs="Times New Roman"/>
          <w:sz w:val="24"/>
          <w:szCs w:val="24"/>
          <w:lang w:val="it-IT"/>
        </w:rPr>
        <w:t xml:space="preserve">Chaudhuri, K. R., &amp; Schapira, A. H. (2009). </w:t>
      </w:r>
      <w:r>
        <w:rPr>
          <w:rFonts w:ascii="Times New Roman" w:eastAsia="Times New Roman" w:hAnsi="Times New Roman" w:cs="Times New Roman"/>
          <w:sz w:val="24"/>
          <w:szCs w:val="24"/>
        </w:rPr>
        <w:t xml:space="preserve">Non-motor symptoms of Parkinson’s disease: Dopaminergic pathophysiology and treatment. Lancet Neurology, 8(5), 464-474. </w:t>
      </w:r>
    </w:p>
    <w:p w14:paraId="38EE33FA"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Schrag, A., Jahanshahi, M., &amp; Quinn, N. (2000). What contributes to quality of life in patients with Parkinson's disease? Journal of Neurology, Neurosurgery &amp; Psychiatry, 69(3), 308-312.</w:t>
      </w:r>
    </w:p>
    <w:p w14:paraId="38EE33FB"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Poewe</w:t>
      </w:r>
      <w:proofErr w:type="spellEnd"/>
      <w:r>
        <w:rPr>
          <w:rFonts w:ascii="Times New Roman" w:eastAsia="Times New Roman" w:hAnsi="Times New Roman" w:cs="Times New Roman"/>
          <w:sz w:val="24"/>
          <w:szCs w:val="24"/>
        </w:rPr>
        <w:t xml:space="preserve">, W., &amp; </w:t>
      </w:r>
      <w:proofErr w:type="spellStart"/>
      <w:r>
        <w:rPr>
          <w:rFonts w:ascii="Times New Roman" w:eastAsia="Times New Roman" w:hAnsi="Times New Roman" w:cs="Times New Roman"/>
          <w:sz w:val="24"/>
          <w:szCs w:val="24"/>
        </w:rPr>
        <w:t>Mahlknecht</w:t>
      </w:r>
      <w:proofErr w:type="spellEnd"/>
      <w:r>
        <w:rPr>
          <w:rFonts w:ascii="Times New Roman" w:eastAsia="Times New Roman" w:hAnsi="Times New Roman" w:cs="Times New Roman"/>
          <w:sz w:val="24"/>
          <w:szCs w:val="24"/>
        </w:rPr>
        <w:t>, P. (2009). The clinical progression of Parkinson’s disease. Parkinsonism &amp; Related Disorders, 15(S3), S28-S32.</w:t>
      </w:r>
    </w:p>
    <w:p w14:paraId="38EE33FC"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Grosset</w:t>
      </w:r>
      <w:proofErr w:type="spellEnd"/>
      <w:r>
        <w:rPr>
          <w:rFonts w:ascii="Times New Roman" w:eastAsia="Times New Roman" w:hAnsi="Times New Roman" w:cs="Times New Roman"/>
          <w:sz w:val="24"/>
          <w:szCs w:val="24"/>
        </w:rPr>
        <w:t xml:space="preserve">, K. A., Bone, I., &amp; </w:t>
      </w:r>
      <w:proofErr w:type="spellStart"/>
      <w:r>
        <w:rPr>
          <w:rFonts w:ascii="Times New Roman" w:eastAsia="Times New Roman" w:hAnsi="Times New Roman" w:cs="Times New Roman"/>
          <w:sz w:val="24"/>
          <w:szCs w:val="24"/>
        </w:rPr>
        <w:t>Grosset</w:t>
      </w:r>
      <w:proofErr w:type="spellEnd"/>
      <w:r>
        <w:rPr>
          <w:rFonts w:ascii="Times New Roman" w:eastAsia="Times New Roman" w:hAnsi="Times New Roman" w:cs="Times New Roman"/>
          <w:sz w:val="24"/>
          <w:szCs w:val="24"/>
        </w:rPr>
        <w:t>, D. G. (2009). Switching medication in Parkinson’s disease: Practical issues and management. Postgraduate Medical Journal, 85(1006), 622-628.</w:t>
      </w:r>
    </w:p>
    <w:p w14:paraId="38EE33FD"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Goodwin, V. A., Richards, S. H., Taylor, R. S., Taylor, A. H., &amp; Campbell, J. L. (2008). The effectiveness of exercise interventions for people with Parkinson's disease: A systematic review and meta-analysis. Movement Disorders, 23(5), 631-640.</w:t>
      </w:r>
    </w:p>
    <w:p w14:paraId="38EE33FE"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sidRPr="003B0DCD">
        <w:rPr>
          <w:rFonts w:ascii="Times New Roman" w:eastAsia="Times New Roman" w:hAnsi="Times New Roman" w:cs="Times New Roman"/>
          <w:sz w:val="24"/>
          <w:szCs w:val="24"/>
          <w:lang w:val="it-IT"/>
        </w:rPr>
        <w:t xml:space="preserve">Barichella, M., Cereda, E., Pezzoli, G., &amp; Faierman, S. A. (2017). </w:t>
      </w:r>
      <w:r>
        <w:rPr>
          <w:rFonts w:ascii="Times New Roman" w:eastAsia="Times New Roman" w:hAnsi="Times New Roman" w:cs="Times New Roman"/>
          <w:sz w:val="24"/>
          <w:szCs w:val="24"/>
        </w:rPr>
        <w:t>Diet and nutritional considerations in Parkinson's disease. Frontiers in Aging Neuroscience, 9, Article 80.</w:t>
      </w:r>
    </w:p>
    <w:p w14:paraId="38EE33FF"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Pandey, S., &amp; Bajaj, B. K. (2018). Sleep disorders in Parkinson's disease. Journal of Neurology, 265(4), 850-860.</w:t>
      </w:r>
    </w:p>
    <w:p w14:paraId="38EE3400"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Pickut</w:t>
      </w:r>
      <w:proofErr w:type="spellEnd"/>
      <w:r>
        <w:rPr>
          <w:rFonts w:ascii="Times New Roman" w:eastAsia="Times New Roman" w:hAnsi="Times New Roman" w:cs="Times New Roman"/>
          <w:sz w:val="24"/>
          <w:szCs w:val="24"/>
        </w:rPr>
        <w:t xml:space="preserve">, B. A., Vanneste, S., Hirsch, M. A., van Hecke, W., </w:t>
      </w:r>
      <w:proofErr w:type="spellStart"/>
      <w:r>
        <w:rPr>
          <w:rFonts w:ascii="Times New Roman" w:eastAsia="Times New Roman" w:hAnsi="Times New Roman" w:cs="Times New Roman"/>
          <w:sz w:val="24"/>
          <w:szCs w:val="24"/>
        </w:rPr>
        <w:t>Kerckhofs</w:t>
      </w:r>
      <w:proofErr w:type="spellEnd"/>
      <w:r>
        <w:rPr>
          <w:rFonts w:ascii="Times New Roman" w:eastAsia="Times New Roman" w:hAnsi="Times New Roman" w:cs="Times New Roman"/>
          <w:sz w:val="24"/>
          <w:szCs w:val="24"/>
        </w:rPr>
        <w:t xml:space="preserve">, E., Marien, P., &amp; </w:t>
      </w:r>
      <w:proofErr w:type="spellStart"/>
      <w:r>
        <w:rPr>
          <w:rFonts w:ascii="Times New Roman" w:eastAsia="Times New Roman" w:hAnsi="Times New Roman" w:cs="Times New Roman"/>
          <w:sz w:val="24"/>
          <w:szCs w:val="24"/>
        </w:rPr>
        <w:t>Parizel</w:t>
      </w:r>
      <w:proofErr w:type="spellEnd"/>
      <w:r>
        <w:rPr>
          <w:rFonts w:ascii="Times New Roman" w:eastAsia="Times New Roman" w:hAnsi="Times New Roman" w:cs="Times New Roman"/>
          <w:sz w:val="24"/>
          <w:szCs w:val="24"/>
        </w:rPr>
        <w:t>, P. M. (2015). Mindfulness training among individuals with Parkinson's disease: Neurobehavioral effects. Parkinson's Disease, 2015, Article 816404.</w:t>
      </w:r>
    </w:p>
    <w:p w14:paraId="38EE3401"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Svenningsson, P., Westman, E., Ballard, C., &amp; Aarsland, D. (2012). Cognitive impairment in patients with Parkinson's disease: diagnosis, biomarkers, and treatment. The Lancet Neurology, 11(8), 697-707.</w:t>
      </w:r>
    </w:p>
    <w:p w14:paraId="38EE3402"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Espay</w:t>
      </w:r>
      <w:proofErr w:type="spellEnd"/>
      <w:r>
        <w:rPr>
          <w:rFonts w:ascii="Times New Roman" w:eastAsia="Times New Roman" w:hAnsi="Times New Roman" w:cs="Times New Roman"/>
          <w:sz w:val="24"/>
          <w:szCs w:val="24"/>
        </w:rPr>
        <w:t xml:space="preserve">, A. J., Bonato, P., Nahab, F. B., </w:t>
      </w:r>
      <w:proofErr w:type="spellStart"/>
      <w:r>
        <w:rPr>
          <w:rFonts w:ascii="Times New Roman" w:eastAsia="Times New Roman" w:hAnsi="Times New Roman" w:cs="Times New Roman"/>
          <w:sz w:val="24"/>
          <w:szCs w:val="24"/>
        </w:rPr>
        <w:t>Maetzler</w:t>
      </w:r>
      <w:proofErr w:type="spellEnd"/>
      <w:r>
        <w:rPr>
          <w:rFonts w:ascii="Times New Roman" w:eastAsia="Times New Roman" w:hAnsi="Times New Roman" w:cs="Times New Roman"/>
          <w:sz w:val="24"/>
          <w:szCs w:val="24"/>
        </w:rPr>
        <w:t xml:space="preserve">, W., Dean, J. M., </w:t>
      </w:r>
      <w:proofErr w:type="spellStart"/>
      <w:r>
        <w:rPr>
          <w:rFonts w:ascii="Times New Roman" w:eastAsia="Times New Roman" w:hAnsi="Times New Roman" w:cs="Times New Roman"/>
          <w:sz w:val="24"/>
          <w:szCs w:val="24"/>
        </w:rPr>
        <w:t>Klucken</w:t>
      </w:r>
      <w:proofErr w:type="spellEnd"/>
      <w:r>
        <w:rPr>
          <w:rFonts w:ascii="Times New Roman" w:eastAsia="Times New Roman" w:hAnsi="Times New Roman" w:cs="Times New Roman"/>
          <w:sz w:val="24"/>
          <w:szCs w:val="24"/>
        </w:rPr>
        <w:t xml:space="preserve">, J., ... &amp; </w:t>
      </w:r>
      <w:proofErr w:type="spellStart"/>
      <w:r>
        <w:rPr>
          <w:rFonts w:ascii="Times New Roman" w:eastAsia="Times New Roman" w:hAnsi="Times New Roman" w:cs="Times New Roman"/>
          <w:sz w:val="24"/>
          <w:szCs w:val="24"/>
        </w:rPr>
        <w:t>Papapetropoulos</w:t>
      </w:r>
      <w:proofErr w:type="spellEnd"/>
      <w:r>
        <w:rPr>
          <w:rFonts w:ascii="Times New Roman" w:eastAsia="Times New Roman" w:hAnsi="Times New Roman" w:cs="Times New Roman"/>
          <w:sz w:val="24"/>
          <w:szCs w:val="24"/>
        </w:rPr>
        <w:t>, S. (2016). Technology in Parkinson's disease: Challenges and opportunities. Movement Disorders, 31(9), 1272-1282.</w:t>
      </w:r>
    </w:p>
    <w:p w14:paraId="38EE3403"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Armstrong, M. J., &amp; Okun, M. S. (2020). Diagnosis and Treatment of Parkinson Disease: A Review. </w:t>
      </w:r>
      <w:r>
        <w:rPr>
          <w:rFonts w:ascii="Times New Roman" w:eastAsia="Times New Roman" w:hAnsi="Times New Roman" w:cs="Times New Roman"/>
          <w:i/>
          <w:sz w:val="24"/>
          <w:szCs w:val="24"/>
        </w:rPr>
        <w:t>JAMA, 323</w:t>
      </w:r>
      <w:r>
        <w:rPr>
          <w:rFonts w:ascii="Times New Roman" w:eastAsia="Times New Roman" w:hAnsi="Times New Roman" w:cs="Times New Roman"/>
          <w:sz w:val="24"/>
          <w:szCs w:val="24"/>
        </w:rPr>
        <w:t>(6), 548–560.</w:t>
      </w:r>
    </w:p>
    <w:p w14:paraId="38EE3404"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https://medium.com/@ashish-k-mishra/getting-started-with-mern-stack-building-your-first-web-application-0bbb6799d251</w:t>
      </w:r>
    </w:p>
    <w:p w14:paraId="38EE3405"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https://www.strive.group/</w:t>
      </w:r>
    </w:p>
    <w:p w14:paraId="38EE3406"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https://www.mytherapyapp.com/</w:t>
      </w:r>
    </w:p>
    <w:p w14:paraId="38EE3407"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https://www.mymovesmatter.com/get-the-app</w:t>
      </w:r>
    </w:p>
    <w:p w14:paraId="38EE3408" w14:textId="77777777" w:rsidR="008F0277" w:rsidRDefault="008F0277">
      <w:pPr>
        <w:widowControl w:val="0"/>
        <w:spacing w:before="3" w:line="240" w:lineRule="auto"/>
        <w:jc w:val="both"/>
        <w:rPr>
          <w:rFonts w:ascii="Times New Roman" w:eastAsia="Times New Roman" w:hAnsi="Times New Roman" w:cs="Times New Roman"/>
          <w:sz w:val="24"/>
          <w:szCs w:val="24"/>
        </w:rPr>
      </w:pPr>
    </w:p>
    <w:p w14:paraId="38EE3409" w14:textId="77777777" w:rsidR="008F0277" w:rsidRDefault="00FF3E4E">
      <w:pPr>
        <w:widowControl w:val="0"/>
        <w:spacing w:before="3" w:line="240" w:lineRule="auto"/>
        <w:jc w:val="both"/>
        <w:rPr>
          <w:rFonts w:ascii="Times New Roman" w:eastAsia="Times New Roman" w:hAnsi="Times New Roman" w:cs="Times New Roman"/>
          <w:sz w:val="24"/>
          <w:szCs w:val="24"/>
        </w:rPr>
      </w:pPr>
      <w:r>
        <w:br w:type="page"/>
      </w:r>
    </w:p>
    <w:p w14:paraId="38EE340A" w14:textId="77777777" w:rsidR="008F0277" w:rsidRDefault="00FF3E4E">
      <w:pPr>
        <w:widowControl w:val="0"/>
        <w:spacing w:before="3" w:line="24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Appendix</w:t>
      </w:r>
    </w:p>
    <w:p w14:paraId="38EE340B" w14:textId="77777777" w:rsidR="008F0277" w:rsidRDefault="008F0277">
      <w:pPr>
        <w:widowControl w:val="0"/>
        <w:spacing w:before="3" w:line="240" w:lineRule="auto"/>
        <w:jc w:val="both"/>
        <w:rPr>
          <w:rFonts w:ascii="Times New Roman" w:eastAsia="Times New Roman" w:hAnsi="Times New Roman" w:cs="Times New Roman"/>
          <w:sz w:val="36"/>
          <w:szCs w:val="36"/>
        </w:rPr>
      </w:pPr>
    </w:p>
    <w:p w14:paraId="38EE340C" w14:textId="77777777" w:rsidR="008F0277" w:rsidRPr="003D4D14" w:rsidRDefault="00FF3E4E">
      <w:pPr>
        <w:widowControl w:val="0"/>
        <w:spacing w:before="3" w:line="240" w:lineRule="auto"/>
        <w:jc w:val="both"/>
        <w:rPr>
          <w:rFonts w:ascii="Times New Roman" w:eastAsia="Times New Roman" w:hAnsi="Times New Roman" w:cs="Times New Roman"/>
          <w:b/>
          <w:bCs/>
          <w:sz w:val="28"/>
          <w:szCs w:val="28"/>
        </w:rPr>
      </w:pPr>
      <w:r w:rsidRPr="003D4D14">
        <w:rPr>
          <w:rFonts w:ascii="Times New Roman" w:eastAsia="Times New Roman" w:hAnsi="Times New Roman" w:cs="Times New Roman"/>
          <w:b/>
          <w:bCs/>
          <w:sz w:val="28"/>
          <w:szCs w:val="28"/>
        </w:rPr>
        <w:t>Project Kick-off Meeting:</w:t>
      </w:r>
    </w:p>
    <w:p w14:paraId="38EE340D" w14:textId="77777777" w:rsidR="008F0277" w:rsidRDefault="008F0277">
      <w:pPr>
        <w:widowControl w:val="0"/>
        <w:spacing w:before="3" w:line="240" w:lineRule="auto"/>
        <w:jc w:val="both"/>
        <w:rPr>
          <w:rFonts w:ascii="Times New Roman" w:eastAsia="Times New Roman" w:hAnsi="Times New Roman" w:cs="Times New Roman"/>
          <w:sz w:val="26"/>
          <w:szCs w:val="26"/>
        </w:rPr>
      </w:pPr>
    </w:p>
    <w:p w14:paraId="38EE340E"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Current state:</w:t>
      </w:r>
    </w:p>
    <w:p w14:paraId="38EE340F"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Michael meticulously tracks his daily activities using Google Tasks to identify effective and less effective strategies.</w:t>
      </w:r>
    </w:p>
    <w:p w14:paraId="38EE3410" w14:textId="77777777" w:rsidR="008F0277" w:rsidRDefault="008F0277">
      <w:pPr>
        <w:widowControl w:val="0"/>
        <w:spacing w:before="3" w:line="240" w:lineRule="auto"/>
        <w:jc w:val="both"/>
        <w:rPr>
          <w:rFonts w:ascii="Times New Roman" w:eastAsia="Times New Roman" w:hAnsi="Times New Roman" w:cs="Times New Roman"/>
          <w:sz w:val="26"/>
          <w:szCs w:val="26"/>
        </w:rPr>
      </w:pPr>
    </w:p>
    <w:p w14:paraId="38EE3411"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Requirements:</w:t>
      </w:r>
    </w:p>
    <w:p w14:paraId="38EE3412"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Maintain a work plan to preserve current routines.</w:t>
      </w:r>
    </w:p>
    <w:p w14:paraId="38EE3413"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Document daily activities to identify successful days and replicate their patterns.</w:t>
      </w:r>
    </w:p>
    <w:p w14:paraId="38EE3414" w14:textId="77777777" w:rsidR="008F0277" w:rsidRDefault="008F0277">
      <w:pPr>
        <w:widowControl w:val="0"/>
        <w:spacing w:before="3" w:line="240" w:lineRule="auto"/>
        <w:jc w:val="both"/>
        <w:rPr>
          <w:rFonts w:ascii="Times New Roman" w:eastAsia="Times New Roman" w:hAnsi="Times New Roman" w:cs="Times New Roman"/>
          <w:sz w:val="26"/>
          <w:szCs w:val="26"/>
        </w:rPr>
      </w:pPr>
    </w:p>
    <w:p w14:paraId="38EE3415"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Key Needs:</w:t>
      </w:r>
    </w:p>
    <w:p w14:paraId="38EE3416"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Data Collection and Preservation: Effectively capture and store relevant information.</w:t>
      </w:r>
    </w:p>
    <w:p w14:paraId="38EE3417"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Data Analysis: Analyze collected data to gain insights and identify patterns.</w:t>
      </w:r>
    </w:p>
    <w:p w14:paraId="38EE3418" w14:textId="77777777" w:rsidR="008F0277" w:rsidRDefault="008F0277">
      <w:pPr>
        <w:widowControl w:val="0"/>
        <w:spacing w:before="3" w:line="240" w:lineRule="auto"/>
        <w:jc w:val="both"/>
        <w:rPr>
          <w:rFonts w:ascii="Times New Roman" w:eastAsia="Times New Roman" w:hAnsi="Times New Roman" w:cs="Times New Roman"/>
          <w:sz w:val="26"/>
          <w:szCs w:val="26"/>
        </w:rPr>
      </w:pPr>
    </w:p>
    <w:p w14:paraId="38EE3419"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Additional Considerations:</w:t>
      </w:r>
    </w:p>
    <w:p w14:paraId="38EE341A" w14:textId="77777777" w:rsidR="008F0277" w:rsidRDefault="008F0277">
      <w:pPr>
        <w:widowControl w:val="0"/>
        <w:spacing w:before="3" w:line="240" w:lineRule="auto"/>
        <w:jc w:val="both"/>
        <w:rPr>
          <w:rFonts w:ascii="Times New Roman" w:eastAsia="Times New Roman" w:hAnsi="Times New Roman" w:cs="Times New Roman"/>
          <w:sz w:val="26"/>
          <w:szCs w:val="26"/>
        </w:rPr>
      </w:pPr>
    </w:p>
    <w:p w14:paraId="38EE341B"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Ease of Use:</w:t>
      </w:r>
    </w:p>
    <w:p w14:paraId="38EE341C" w14:textId="77777777" w:rsidR="008F0277" w:rsidRDefault="008F0277">
      <w:pPr>
        <w:widowControl w:val="0"/>
        <w:spacing w:before="3" w:line="240" w:lineRule="auto"/>
        <w:jc w:val="both"/>
        <w:rPr>
          <w:rFonts w:ascii="Times New Roman" w:eastAsia="Times New Roman" w:hAnsi="Times New Roman" w:cs="Times New Roman"/>
          <w:sz w:val="26"/>
          <w:szCs w:val="26"/>
        </w:rPr>
      </w:pPr>
    </w:p>
    <w:p w14:paraId="38EE341D" w14:textId="77777777" w:rsidR="008F0277" w:rsidRDefault="00FF3E4E">
      <w:pPr>
        <w:widowControl w:val="0"/>
        <w:numPr>
          <w:ilvl w:val="0"/>
          <w:numId w:val="17"/>
        </w:numPr>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Implement simple button-based interactions to minimize text input challenges.</w:t>
      </w:r>
    </w:p>
    <w:p w14:paraId="38EE341E" w14:textId="77777777" w:rsidR="008F0277" w:rsidRDefault="00FF3E4E">
      <w:pPr>
        <w:widowControl w:val="0"/>
        <w:spacing w:before="3"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Utilize large buttons to accommodate potential tremors.</w:t>
      </w:r>
    </w:p>
    <w:p w14:paraId="38EE341F" w14:textId="77777777" w:rsidR="008F0277" w:rsidRDefault="00FF3E4E">
      <w:pPr>
        <w:widowControl w:val="0"/>
        <w:numPr>
          <w:ilvl w:val="0"/>
          <w:numId w:val="2"/>
        </w:numPr>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Provide voice input options for added accessibility.</w:t>
      </w:r>
    </w:p>
    <w:p w14:paraId="38EE3420" w14:textId="77777777" w:rsidR="008F0277" w:rsidRDefault="00FF3E4E">
      <w:pPr>
        <w:widowControl w:val="0"/>
        <w:numPr>
          <w:ilvl w:val="0"/>
          <w:numId w:val="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Automatically record the current date and time to streamline data entry.</w:t>
      </w:r>
    </w:p>
    <w:p w14:paraId="38EE3421" w14:textId="77777777" w:rsidR="008F0277" w:rsidRDefault="00FF3E4E">
      <w:pPr>
        <w:widowControl w:val="0"/>
        <w:spacing w:before="3"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Emotional Well-being:</w:t>
      </w:r>
    </w:p>
    <w:p w14:paraId="38EE3422" w14:textId="77777777" w:rsidR="008F0277" w:rsidRDefault="00FF3E4E">
      <w:pPr>
        <w:widowControl w:val="0"/>
        <w:numPr>
          <w:ilvl w:val="0"/>
          <w:numId w:val="39"/>
        </w:numPr>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Adding information about how I felt, not just a technical indication</w:t>
      </w:r>
    </w:p>
    <w:p w14:paraId="38EE3423" w14:textId="77777777" w:rsidR="008F0277" w:rsidRDefault="00FF3E4E">
      <w:pPr>
        <w:widowControl w:val="0"/>
        <w:numPr>
          <w:ilvl w:val="0"/>
          <w:numId w:val="3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How I felt on a personal level and on a Parkinson's level</w:t>
      </w:r>
    </w:p>
    <w:p w14:paraId="38EE3424" w14:textId="77777777" w:rsidR="008F0277" w:rsidRDefault="00FF3E4E">
      <w:pPr>
        <w:widowControl w:val="0"/>
        <w:numPr>
          <w:ilvl w:val="0"/>
          <w:numId w:val="3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Reminders</w:t>
      </w:r>
    </w:p>
    <w:p w14:paraId="38EE3425" w14:textId="77777777" w:rsidR="008F0277" w:rsidRDefault="00FF3E4E">
      <w:pPr>
        <w:widowControl w:val="0"/>
        <w:numPr>
          <w:ilvl w:val="0"/>
          <w:numId w:val="3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Possibility of receiving funny/reinforcing feedback</w:t>
      </w:r>
    </w:p>
    <w:p w14:paraId="38EE3426" w14:textId="77777777" w:rsidR="008F0277" w:rsidRDefault="00FF3E4E">
      <w:pPr>
        <w:widowControl w:val="0"/>
        <w:numPr>
          <w:ilvl w:val="0"/>
          <w:numId w:val="3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Something social and pleasant</w:t>
      </w:r>
    </w:p>
    <w:p w14:paraId="38EE3427"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Existing Market Solutions:</w:t>
      </w:r>
    </w:p>
    <w:p w14:paraId="38EE3428"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REMEPY: An Israeli startup developing a similar solution. Explore their website for more information.</w:t>
      </w:r>
    </w:p>
    <w:p w14:paraId="38EE3429" w14:textId="77777777" w:rsidR="008F0277" w:rsidRDefault="008F0277">
      <w:pPr>
        <w:widowControl w:val="0"/>
        <w:spacing w:before="3" w:line="240" w:lineRule="auto"/>
        <w:jc w:val="both"/>
        <w:rPr>
          <w:rFonts w:ascii="Times New Roman" w:eastAsia="Times New Roman" w:hAnsi="Times New Roman" w:cs="Times New Roman"/>
          <w:sz w:val="36"/>
          <w:szCs w:val="36"/>
        </w:rPr>
      </w:pPr>
    </w:p>
    <w:p w14:paraId="38EE342A" w14:textId="77777777" w:rsidR="008F0277" w:rsidRDefault="008F0277">
      <w:pPr>
        <w:widowControl w:val="0"/>
        <w:spacing w:before="3" w:line="240" w:lineRule="auto"/>
        <w:jc w:val="both"/>
        <w:rPr>
          <w:rFonts w:ascii="Times New Roman" w:eastAsia="Times New Roman" w:hAnsi="Times New Roman" w:cs="Times New Roman"/>
          <w:sz w:val="26"/>
          <w:szCs w:val="26"/>
        </w:rPr>
      </w:pPr>
    </w:p>
    <w:p w14:paraId="7AD6592E" w14:textId="77777777" w:rsidR="008173B2" w:rsidRDefault="008173B2">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38EE342B" w14:textId="6203467F" w:rsidR="008F0277" w:rsidRPr="00CC6C5E" w:rsidRDefault="00FF3E4E">
      <w:pPr>
        <w:widowControl w:val="0"/>
        <w:spacing w:before="3" w:line="240" w:lineRule="auto"/>
        <w:jc w:val="both"/>
        <w:rPr>
          <w:rFonts w:ascii="Times New Roman" w:eastAsia="Times New Roman" w:hAnsi="Times New Roman" w:cs="Times New Roman"/>
          <w:b/>
          <w:bCs/>
          <w:sz w:val="28"/>
          <w:szCs w:val="28"/>
          <w:u w:val="single"/>
        </w:rPr>
      </w:pPr>
      <w:r w:rsidRPr="00CC6C5E">
        <w:rPr>
          <w:rFonts w:ascii="Times New Roman" w:eastAsia="Times New Roman" w:hAnsi="Times New Roman" w:cs="Times New Roman"/>
          <w:b/>
          <w:bCs/>
          <w:sz w:val="28"/>
          <w:szCs w:val="28"/>
          <w:u w:val="single"/>
        </w:rPr>
        <w:lastRenderedPageBreak/>
        <w:t xml:space="preserve">Summary </w:t>
      </w:r>
      <w:r w:rsidR="008173B2" w:rsidRPr="00CC6C5E">
        <w:rPr>
          <w:rFonts w:ascii="Times New Roman" w:eastAsia="Times New Roman" w:hAnsi="Times New Roman" w:cs="Times New Roman"/>
          <w:b/>
          <w:bCs/>
          <w:sz w:val="28"/>
          <w:szCs w:val="28"/>
          <w:u w:val="single"/>
        </w:rPr>
        <w:t xml:space="preserve">of </w:t>
      </w:r>
      <w:r w:rsidR="00CC6C5E" w:rsidRPr="00CC6C5E">
        <w:rPr>
          <w:rFonts w:ascii="Times New Roman" w:eastAsia="Times New Roman" w:hAnsi="Times New Roman" w:cs="Times New Roman"/>
          <w:b/>
          <w:bCs/>
          <w:sz w:val="28"/>
          <w:szCs w:val="28"/>
          <w:u w:val="single"/>
        </w:rPr>
        <w:t xml:space="preserve">the </w:t>
      </w:r>
      <w:r w:rsidRPr="00CC6C5E">
        <w:rPr>
          <w:rFonts w:ascii="Times New Roman" w:eastAsia="Times New Roman" w:hAnsi="Times New Roman" w:cs="Times New Roman"/>
          <w:b/>
          <w:bCs/>
          <w:sz w:val="28"/>
          <w:szCs w:val="28"/>
          <w:u w:val="single"/>
        </w:rPr>
        <w:t>first meeting:</w:t>
      </w:r>
    </w:p>
    <w:p w14:paraId="38EE342C" w14:textId="77777777" w:rsidR="008F0277" w:rsidRDefault="00FF3E4E">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Date:</w:t>
      </w:r>
      <w:r>
        <w:rPr>
          <w:rFonts w:ascii="Times New Roman" w:eastAsia="Times New Roman" w:hAnsi="Times New Roman" w:cs="Times New Roman"/>
          <w:sz w:val="26"/>
          <w:szCs w:val="26"/>
        </w:rPr>
        <w:t xml:space="preserve"> May 1, 2024 </w:t>
      </w:r>
    </w:p>
    <w:p w14:paraId="38EE342D"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Location:</w:t>
      </w:r>
      <w:r>
        <w:rPr>
          <w:rFonts w:ascii="Times New Roman" w:eastAsia="Times New Roman" w:hAnsi="Times New Roman" w:cs="Times New Roman"/>
          <w:sz w:val="26"/>
          <w:szCs w:val="26"/>
        </w:rPr>
        <w:t xml:space="preserve"> Braude, </w:t>
      </w:r>
      <w:proofErr w:type="spellStart"/>
      <w:r>
        <w:rPr>
          <w:rFonts w:ascii="Times New Roman" w:eastAsia="Times New Roman" w:hAnsi="Times New Roman" w:cs="Times New Roman"/>
          <w:sz w:val="26"/>
          <w:szCs w:val="26"/>
        </w:rPr>
        <w:t>Karmiel</w:t>
      </w:r>
      <w:proofErr w:type="spellEnd"/>
    </w:p>
    <w:p w14:paraId="38EE342E"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Attendees:</w:t>
      </w:r>
    </w:p>
    <w:p w14:paraId="38EE342F" w14:textId="1D124A0B" w:rsidR="008F0277" w:rsidRDefault="00FF3E4E">
      <w:pPr>
        <w:widowControl w:val="0"/>
        <w:numPr>
          <w:ilvl w:val="0"/>
          <w:numId w:val="3"/>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Michael  </w:t>
      </w:r>
      <w:r w:rsidR="0082196E">
        <w:rPr>
          <w:rFonts w:ascii="Times New Roman" w:eastAsia="Times New Roman" w:hAnsi="Times New Roman" w:cs="Times New Roman"/>
          <w:sz w:val="24"/>
          <w:szCs w:val="24"/>
        </w:rPr>
        <w:t>Jackont</w:t>
      </w:r>
    </w:p>
    <w:p w14:paraId="38EE3430" w14:textId="77777777" w:rsidR="008F0277" w:rsidRDefault="00FF3E4E">
      <w:pPr>
        <w:widowControl w:val="0"/>
        <w:numPr>
          <w:ilvl w:val="0"/>
          <w:numId w:val="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Dana Levin - Ashkenazi</w:t>
      </w:r>
    </w:p>
    <w:p w14:paraId="38EE3431" w14:textId="77777777" w:rsidR="008F0277" w:rsidRDefault="00FF3E4E">
      <w:pPr>
        <w:widowControl w:val="0"/>
        <w:numPr>
          <w:ilvl w:val="0"/>
          <w:numId w:val="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Yogev Katzir</w:t>
      </w:r>
    </w:p>
    <w:p w14:paraId="38EE3432" w14:textId="77777777" w:rsidR="008F0277" w:rsidRDefault="00FF3E4E">
      <w:pPr>
        <w:widowControl w:val="0"/>
        <w:numPr>
          <w:ilvl w:val="0"/>
          <w:numId w:val="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Julia </w:t>
      </w:r>
      <w:proofErr w:type="spellStart"/>
      <w:r>
        <w:rPr>
          <w:rFonts w:ascii="Times New Roman" w:eastAsia="Times New Roman" w:hAnsi="Times New Roman" w:cs="Times New Roman"/>
          <w:sz w:val="26"/>
          <w:szCs w:val="26"/>
        </w:rPr>
        <w:t>Shaidin</w:t>
      </w:r>
      <w:proofErr w:type="spellEnd"/>
    </w:p>
    <w:p w14:paraId="38EE3433" w14:textId="77777777" w:rsidR="008F0277" w:rsidRDefault="00FF3E4E">
      <w:pPr>
        <w:widowControl w:val="0"/>
        <w:numPr>
          <w:ilvl w:val="0"/>
          <w:numId w:val="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Omer Sommerstein</w:t>
      </w:r>
    </w:p>
    <w:p w14:paraId="38EE3434" w14:textId="77777777" w:rsidR="008F0277" w:rsidRDefault="00FF3E4E">
      <w:pPr>
        <w:widowControl w:val="0"/>
        <w:numPr>
          <w:ilvl w:val="0"/>
          <w:numId w:val="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Aviram Fishman</w:t>
      </w:r>
    </w:p>
    <w:p w14:paraId="38EE3435" w14:textId="77777777" w:rsidR="008F0277" w:rsidRDefault="00FF3E4E">
      <w:pPr>
        <w:widowControl w:val="0"/>
        <w:numPr>
          <w:ilvl w:val="0"/>
          <w:numId w:val="3"/>
        </w:numPr>
        <w:spacing w:after="24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Ornit</w:t>
      </w:r>
      <w:proofErr w:type="spellEnd"/>
      <w:r>
        <w:rPr>
          <w:rFonts w:ascii="Times New Roman" w:eastAsia="Times New Roman" w:hAnsi="Times New Roman" w:cs="Times New Roman"/>
          <w:sz w:val="26"/>
          <w:szCs w:val="26"/>
        </w:rPr>
        <w:t xml:space="preserve"> Bar-</w:t>
      </w:r>
      <w:proofErr w:type="spellStart"/>
      <w:r>
        <w:rPr>
          <w:rFonts w:ascii="Times New Roman" w:eastAsia="Times New Roman" w:hAnsi="Times New Roman" w:cs="Times New Roman"/>
          <w:sz w:val="26"/>
          <w:szCs w:val="26"/>
        </w:rPr>
        <w:t>Zaet</w:t>
      </w:r>
      <w:proofErr w:type="spellEnd"/>
      <w:r>
        <w:rPr>
          <w:rFonts w:ascii="Times New Roman" w:eastAsia="Times New Roman" w:hAnsi="Times New Roman" w:cs="Times New Roman"/>
          <w:sz w:val="26"/>
          <w:szCs w:val="26"/>
        </w:rPr>
        <w:t xml:space="preserve"> </w:t>
      </w:r>
    </w:p>
    <w:p w14:paraId="38EE3436"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Meeting Notes:</w:t>
      </w:r>
    </w:p>
    <w:p w14:paraId="38EE3437" w14:textId="77777777" w:rsidR="008F0277" w:rsidRDefault="00FF3E4E">
      <w:pPr>
        <w:widowControl w:val="0"/>
        <w:numPr>
          <w:ilvl w:val="0"/>
          <w:numId w:val="59"/>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app should be web-based to allow multiple users to access the collected data.</w:t>
      </w:r>
    </w:p>
    <w:p w14:paraId="38EE3438" w14:textId="77777777" w:rsidR="008F0277" w:rsidRDefault="00FF3E4E">
      <w:pPr>
        <w:widowControl w:val="0"/>
        <w:numPr>
          <w:ilvl w:val="0"/>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Data visualization tools should be available for all users to extract relevant information.</w:t>
      </w:r>
    </w:p>
    <w:p w14:paraId="38EE3439" w14:textId="77777777" w:rsidR="008F0277" w:rsidRDefault="00FF3E4E">
      <w:pPr>
        <w:widowControl w:val="0"/>
        <w:numPr>
          <w:ilvl w:val="0"/>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Stakeholders include the patient, spouse, caregiver, doctor, and dietician.</w:t>
      </w:r>
    </w:p>
    <w:p w14:paraId="38EE343A" w14:textId="77777777" w:rsidR="008F0277" w:rsidRDefault="00FF3E4E">
      <w:pPr>
        <w:widowControl w:val="0"/>
        <w:numPr>
          <w:ilvl w:val="0"/>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All stakeholders should have access to all data, as all aspects of the patient's life are interconnected.</w:t>
      </w:r>
    </w:p>
    <w:p w14:paraId="38EE343B" w14:textId="77777777" w:rsidR="008F0277" w:rsidRDefault="00FF3E4E">
      <w:pPr>
        <w:widowControl w:val="0"/>
        <w:numPr>
          <w:ilvl w:val="0"/>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It is crucial to observe and interact with other Parkinson's patients to gain insights into the diverse manifestations and functional variations of the disease.</w:t>
      </w:r>
    </w:p>
    <w:p w14:paraId="38EE343C" w14:textId="77777777" w:rsidR="008F0277" w:rsidRDefault="00FF3E4E">
      <w:pPr>
        <w:widowControl w:val="0"/>
        <w:numPr>
          <w:ilvl w:val="0"/>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It is crucial to observe and interact with other Parkinson's patients to gain insights into the diverse manifestations and functional variations of the disease.</w:t>
      </w:r>
    </w:p>
    <w:p w14:paraId="38EE343D" w14:textId="77777777" w:rsidR="008F0277" w:rsidRDefault="00FF3E4E">
      <w:pPr>
        <w:widowControl w:val="0"/>
        <w:numPr>
          <w:ilvl w:val="0"/>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Suggested future in-person meetings:</w:t>
      </w:r>
    </w:p>
    <w:p w14:paraId="38EE343E" w14:textId="77777777" w:rsidR="008F0277" w:rsidRDefault="00FF3E4E">
      <w:pPr>
        <w:widowControl w:val="0"/>
        <w:numPr>
          <w:ilvl w:val="1"/>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Tiberias: Parkinson's support group meeting, Mondays from 10:00 AM to 12:00 PM</w:t>
      </w:r>
    </w:p>
    <w:p w14:paraId="38EE343F" w14:textId="77777777" w:rsidR="008F0277" w:rsidRDefault="00FF3E4E">
      <w:pPr>
        <w:widowControl w:val="0"/>
        <w:numPr>
          <w:ilvl w:val="1"/>
          <w:numId w:val="59"/>
        </w:numPr>
        <w:spacing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Kaduri</w:t>
      </w:r>
      <w:proofErr w:type="spellEnd"/>
      <w:r>
        <w:rPr>
          <w:rFonts w:ascii="Times New Roman" w:eastAsia="Times New Roman" w:hAnsi="Times New Roman" w:cs="Times New Roman"/>
          <w:sz w:val="26"/>
          <w:szCs w:val="26"/>
        </w:rPr>
        <w:t>: Table tennis training, Sundays and Wednesdays from 10:00 AM to 12:00 PM</w:t>
      </w:r>
    </w:p>
    <w:p w14:paraId="38EE3440" w14:textId="77777777" w:rsidR="008F0277" w:rsidRDefault="00FF3E4E">
      <w:pPr>
        <w:widowControl w:val="0"/>
        <w:numPr>
          <w:ilvl w:val="0"/>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Data entry should be efficient and user-friendly, avoiding time-consuming text input or recording. Options could include clicking on icons, selecting pre-populated options, and using voice commands.</w:t>
      </w:r>
    </w:p>
    <w:p w14:paraId="38EE3441" w14:textId="77777777" w:rsidR="008F0277" w:rsidRDefault="00FF3E4E">
      <w:pPr>
        <w:widowControl w:val="0"/>
        <w:numPr>
          <w:ilvl w:val="0"/>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Research goals based on collected data:</w:t>
      </w:r>
    </w:p>
    <w:p w14:paraId="38EE3442" w14:textId="77777777" w:rsidR="008F0277" w:rsidRDefault="00FF3E4E">
      <w:pPr>
        <w:widowControl w:val="0"/>
        <w:numPr>
          <w:ilvl w:val="1"/>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Measuring the time it takes to transition from "off" to "on" states after medication intake</w:t>
      </w:r>
    </w:p>
    <w:p w14:paraId="38EE3443" w14:textId="77777777" w:rsidR="008F0277" w:rsidRDefault="00FF3E4E">
      <w:pPr>
        <w:widowControl w:val="0"/>
        <w:numPr>
          <w:ilvl w:val="1"/>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Determining the impact of exercise and nutrition on "on" state duration</w:t>
      </w:r>
    </w:p>
    <w:p w14:paraId="38EE3444" w14:textId="77777777" w:rsidR="008F0277" w:rsidRDefault="00FF3E4E">
      <w:pPr>
        <w:widowControl w:val="0"/>
        <w:numPr>
          <w:ilvl w:val="1"/>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Identifying optimal medication timing to prevent "off" states</w:t>
      </w:r>
    </w:p>
    <w:p w14:paraId="38EE3445" w14:textId="77777777" w:rsidR="008F0277" w:rsidRDefault="00FF3E4E">
      <w:pPr>
        <w:widowControl w:val="0"/>
        <w:numPr>
          <w:ilvl w:val="0"/>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app should integrate data input from caregivers (family members).</w:t>
      </w:r>
    </w:p>
    <w:p w14:paraId="38EE3446" w14:textId="77777777" w:rsidR="008F0277" w:rsidRDefault="00FF3E4E">
      <w:pPr>
        <w:widowControl w:val="0"/>
        <w:numPr>
          <w:ilvl w:val="0"/>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 follow-up meeting will be held on Sunday, May 19th at 10:00 AM at </w:t>
      </w:r>
      <w:proofErr w:type="spellStart"/>
      <w:r>
        <w:rPr>
          <w:rFonts w:ascii="Times New Roman" w:eastAsia="Times New Roman" w:hAnsi="Times New Roman" w:cs="Times New Roman"/>
          <w:sz w:val="26"/>
          <w:szCs w:val="26"/>
        </w:rPr>
        <w:t>Kaduri</w:t>
      </w:r>
      <w:proofErr w:type="spellEnd"/>
      <w:r>
        <w:rPr>
          <w:rFonts w:ascii="Times New Roman" w:eastAsia="Times New Roman" w:hAnsi="Times New Roman" w:cs="Times New Roman"/>
          <w:sz w:val="26"/>
          <w:szCs w:val="26"/>
        </w:rPr>
        <w:t xml:space="preserve"> to observe a table tennis training session and discuss the app's development.</w:t>
      </w:r>
    </w:p>
    <w:p w14:paraId="38EE3447" w14:textId="77777777" w:rsidR="008F0277" w:rsidRDefault="00FF3E4E">
      <w:pPr>
        <w:widowControl w:val="0"/>
        <w:numPr>
          <w:ilvl w:val="0"/>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Attendees at the follow-up meeting will include Michael, Dana </w:t>
      </w:r>
      <w:proofErr w:type="spellStart"/>
      <w:r>
        <w:rPr>
          <w:rFonts w:ascii="Times New Roman" w:eastAsia="Times New Roman" w:hAnsi="Times New Roman" w:cs="Times New Roman"/>
          <w:sz w:val="26"/>
          <w:szCs w:val="26"/>
        </w:rPr>
        <w:t>vliron</w:t>
      </w:r>
      <w:proofErr w:type="spellEnd"/>
      <w:r>
        <w:rPr>
          <w:rFonts w:ascii="Times New Roman" w:eastAsia="Times New Roman" w:hAnsi="Times New Roman" w:cs="Times New Roman"/>
          <w:sz w:val="26"/>
          <w:szCs w:val="26"/>
        </w:rPr>
        <w:t xml:space="preserve"> (dietician), Shimi (table tennis coordinator), and </w:t>
      </w:r>
      <w:proofErr w:type="spellStart"/>
      <w:r>
        <w:rPr>
          <w:rFonts w:ascii="Times New Roman" w:eastAsia="Times New Roman" w:hAnsi="Times New Roman" w:cs="Times New Roman"/>
          <w:sz w:val="26"/>
          <w:szCs w:val="26"/>
        </w:rPr>
        <w:t>Chagit</w:t>
      </w:r>
      <w:proofErr w:type="spellEnd"/>
      <w:r>
        <w:rPr>
          <w:rFonts w:ascii="Times New Roman" w:eastAsia="Times New Roman" w:hAnsi="Times New Roman" w:cs="Times New Roman"/>
          <w:sz w:val="26"/>
          <w:szCs w:val="26"/>
        </w:rPr>
        <w:t xml:space="preserve"> (Michael's wife).</w:t>
      </w:r>
    </w:p>
    <w:p w14:paraId="38EE3448" w14:textId="77777777" w:rsidR="008F0277" w:rsidRDefault="00FF3E4E">
      <w:pPr>
        <w:widowControl w:val="0"/>
        <w:numPr>
          <w:ilvl w:val="0"/>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Prepare questions for each participant in addition to observation, such as:</w:t>
      </w:r>
    </w:p>
    <w:p w14:paraId="38EE3449" w14:textId="77777777" w:rsidR="008F0277" w:rsidRDefault="00FF3E4E">
      <w:pPr>
        <w:widowControl w:val="0"/>
        <w:numPr>
          <w:ilvl w:val="1"/>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What information does Dana (dietician) need to specify Michael's diet?</w:t>
      </w:r>
    </w:p>
    <w:p w14:paraId="38EE344A" w14:textId="77777777" w:rsidR="008F0277" w:rsidRDefault="00FF3E4E">
      <w:pPr>
        <w:widowControl w:val="0"/>
        <w:numPr>
          <w:ilvl w:val="1"/>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What areas does Shimi want to improve in Michael's training?</w:t>
      </w:r>
    </w:p>
    <w:p w14:paraId="38EE344B" w14:textId="77777777" w:rsidR="008F0277" w:rsidRDefault="00FF3E4E">
      <w:pPr>
        <w:widowControl w:val="0"/>
        <w:numPr>
          <w:ilvl w:val="1"/>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What are the goals of the training (e.g., improving posture, grip, overall well-being)?</w:t>
      </w:r>
    </w:p>
    <w:p w14:paraId="38EE344C" w14:textId="77777777" w:rsidR="008F0277" w:rsidRDefault="00FF3E4E">
      <w:pPr>
        <w:widowControl w:val="0"/>
        <w:numPr>
          <w:ilvl w:val="1"/>
          <w:numId w:val="59"/>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How can the training be tailored to Michael's specific needs?</w:t>
      </w:r>
    </w:p>
    <w:p w14:paraId="38EE344D"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Next Steps:</w:t>
      </w:r>
    </w:p>
    <w:p w14:paraId="38EE344E" w14:textId="77777777" w:rsidR="008F0277" w:rsidRDefault="00FF3E4E">
      <w:pPr>
        <w:widowControl w:val="0"/>
        <w:numPr>
          <w:ilvl w:val="0"/>
          <w:numId w:val="24"/>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Continue developing the app based on the discussed requirements.</w:t>
      </w:r>
    </w:p>
    <w:p w14:paraId="38EE344F" w14:textId="77777777" w:rsidR="008F0277" w:rsidRDefault="00FF3E4E">
      <w:pPr>
        <w:widowControl w:val="0"/>
        <w:numPr>
          <w:ilvl w:val="0"/>
          <w:numId w:val="24"/>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Prepare for the follow-up meeting on May 19th.</w:t>
      </w:r>
    </w:p>
    <w:p w14:paraId="38EE3450" w14:textId="77777777" w:rsidR="008F0277" w:rsidRDefault="008F0277">
      <w:pPr>
        <w:widowControl w:val="0"/>
        <w:spacing w:before="240" w:after="240" w:line="240" w:lineRule="auto"/>
        <w:jc w:val="both"/>
        <w:rPr>
          <w:rFonts w:ascii="Times New Roman" w:eastAsia="Times New Roman" w:hAnsi="Times New Roman" w:cs="Times New Roman"/>
          <w:sz w:val="28"/>
          <w:szCs w:val="28"/>
        </w:rPr>
      </w:pPr>
    </w:p>
    <w:p w14:paraId="1DF45462" w14:textId="77777777" w:rsidR="008173B2" w:rsidRDefault="008173B2">
      <w:pPr>
        <w:rPr>
          <w:ins w:id="2" w:author="Julia Sheidin" w:date="2024-09-01T14:06:00Z" w16du:dateUtc="2024-09-01T11:06:00Z"/>
          <w:rFonts w:ascii="Times New Roman" w:eastAsia="Times New Roman" w:hAnsi="Times New Roman" w:cs="Times New Roman"/>
          <w:sz w:val="28"/>
          <w:szCs w:val="28"/>
        </w:rPr>
      </w:pPr>
      <w:ins w:id="3" w:author="Julia Sheidin" w:date="2024-09-01T14:06:00Z" w16du:dateUtc="2024-09-01T11:06:00Z">
        <w:r>
          <w:rPr>
            <w:rFonts w:ascii="Times New Roman" w:eastAsia="Times New Roman" w:hAnsi="Times New Roman" w:cs="Times New Roman"/>
            <w:sz w:val="28"/>
            <w:szCs w:val="28"/>
          </w:rPr>
          <w:br w:type="page"/>
        </w:r>
      </w:ins>
    </w:p>
    <w:p w14:paraId="38EE3451" w14:textId="7C33CF03" w:rsidR="008F0277" w:rsidRPr="003D4D14" w:rsidRDefault="00FF3E4E" w:rsidP="003D4D14">
      <w:pPr>
        <w:widowControl w:val="0"/>
        <w:spacing w:before="3" w:line="240" w:lineRule="auto"/>
        <w:jc w:val="both"/>
        <w:rPr>
          <w:rFonts w:ascii="Times New Roman" w:eastAsia="Times New Roman" w:hAnsi="Times New Roman" w:cs="Times New Roman"/>
          <w:b/>
          <w:bCs/>
          <w:sz w:val="28"/>
          <w:szCs w:val="28"/>
        </w:rPr>
      </w:pPr>
      <w:r w:rsidRPr="00CC6C5E">
        <w:rPr>
          <w:rFonts w:ascii="Times New Roman" w:eastAsia="Times New Roman" w:hAnsi="Times New Roman" w:cs="Times New Roman"/>
          <w:b/>
          <w:bCs/>
          <w:sz w:val="28"/>
          <w:szCs w:val="28"/>
          <w:u w:val="single"/>
        </w:rPr>
        <w:lastRenderedPageBreak/>
        <w:t xml:space="preserve">Summary </w:t>
      </w:r>
      <w:r w:rsidR="008173B2" w:rsidRPr="00CC6C5E">
        <w:rPr>
          <w:rFonts w:ascii="Times New Roman" w:eastAsia="Times New Roman" w:hAnsi="Times New Roman" w:cs="Times New Roman"/>
          <w:b/>
          <w:bCs/>
          <w:sz w:val="28"/>
          <w:szCs w:val="28"/>
          <w:u w:val="single"/>
        </w:rPr>
        <w:t xml:space="preserve">of </w:t>
      </w:r>
      <w:r w:rsidR="00CC6C5E" w:rsidRPr="00CC6C5E">
        <w:rPr>
          <w:rFonts w:ascii="Times New Roman" w:eastAsia="Times New Roman" w:hAnsi="Times New Roman" w:cs="Times New Roman"/>
          <w:b/>
          <w:bCs/>
          <w:sz w:val="28"/>
          <w:szCs w:val="28"/>
          <w:u w:val="single"/>
        </w:rPr>
        <w:t xml:space="preserve">the </w:t>
      </w:r>
      <w:r w:rsidRPr="00CC6C5E">
        <w:rPr>
          <w:rFonts w:ascii="Times New Roman" w:eastAsia="Times New Roman" w:hAnsi="Times New Roman" w:cs="Times New Roman"/>
          <w:b/>
          <w:bCs/>
          <w:sz w:val="28"/>
          <w:szCs w:val="28"/>
          <w:u w:val="single"/>
        </w:rPr>
        <w:t xml:space="preserve">second </w:t>
      </w:r>
      <w:r w:rsidR="00CC6C5E" w:rsidRPr="00CC6C5E">
        <w:rPr>
          <w:rFonts w:ascii="Times New Roman" w:eastAsia="Times New Roman" w:hAnsi="Times New Roman" w:cs="Times New Roman"/>
          <w:b/>
          <w:bCs/>
          <w:sz w:val="28"/>
          <w:szCs w:val="28"/>
          <w:u w:val="single"/>
        </w:rPr>
        <w:t>meeting</w:t>
      </w:r>
      <w:r w:rsidRPr="003D4D14">
        <w:rPr>
          <w:rFonts w:ascii="Times New Roman" w:eastAsia="Times New Roman" w:hAnsi="Times New Roman" w:cs="Times New Roman"/>
          <w:b/>
          <w:bCs/>
          <w:sz w:val="28"/>
          <w:szCs w:val="28"/>
        </w:rPr>
        <w:t>:</w:t>
      </w:r>
    </w:p>
    <w:p w14:paraId="38EE3452" w14:textId="77777777" w:rsidR="008F0277" w:rsidRDefault="00FF3E4E">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Date:</w:t>
      </w:r>
      <w:r>
        <w:rPr>
          <w:rFonts w:ascii="Times New Roman" w:eastAsia="Times New Roman" w:hAnsi="Times New Roman" w:cs="Times New Roman"/>
          <w:sz w:val="26"/>
          <w:szCs w:val="26"/>
        </w:rPr>
        <w:t xml:space="preserve"> May 19, 2024 </w:t>
      </w:r>
    </w:p>
    <w:p w14:paraId="38EE3453" w14:textId="77777777" w:rsidR="008F0277" w:rsidRDefault="00FF3E4E">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Location:</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Kadoori</w:t>
      </w:r>
      <w:proofErr w:type="spellEnd"/>
      <w:r>
        <w:rPr>
          <w:rFonts w:ascii="Times New Roman" w:eastAsia="Times New Roman" w:hAnsi="Times New Roman" w:cs="Times New Roman"/>
          <w:sz w:val="26"/>
          <w:szCs w:val="26"/>
        </w:rPr>
        <w:t xml:space="preserve"> (presumably a facility or location) </w:t>
      </w:r>
    </w:p>
    <w:p w14:paraId="38EE3454"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Attendees:</w:t>
      </w:r>
    </w:p>
    <w:p w14:paraId="38EE3455" w14:textId="1EA8532B" w:rsidR="008F0277" w:rsidRDefault="00FF3E4E">
      <w:pPr>
        <w:widowControl w:val="0"/>
        <w:numPr>
          <w:ilvl w:val="0"/>
          <w:numId w:val="72"/>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Michael </w:t>
      </w:r>
      <w:r w:rsidR="0082196E">
        <w:rPr>
          <w:rFonts w:ascii="Times New Roman" w:eastAsia="Times New Roman" w:hAnsi="Times New Roman" w:cs="Times New Roman"/>
          <w:sz w:val="24"/>
          <w:szCs w:val="24"/>
        </w:rPr>
        <w:t>Jackont</w:t>
      </w:r>
    </w:p>
    <w:p w14:paraId="38EE3456" w14:textId="77777777" w:rsidR="008F0277" w:rsidRDefault="00FF3E4E">
      <w:pPr>
        <w:widowControl w:val="0"/>
        <w:numPr>
          <w:ilvl w:val="0"/>
          <w:numId w:val="7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Dana Levin - Ashkenazi</w:t>
      </w:r>
    </w:p>
    <w:p w14:paraId="38EE3457" w14:textId="77777777" w:rsidR="008F0277" w:rsidRDefault="00FF3E4E">
      <w:pPr>
        <w:widowControl w:val="0"/>
        <w:numPr>
          <w:ilvl w:val="0"/>
          <w:numId w:val="7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Shimi (table tennis coordinator)</w:t>
      </w:r>
    </w:p>
    <w:p w14:paraId="38EE3458" w14:textId="77777777" w:rsidR="008F0277" w:rsidRDefault="00FF3E4E">
      <w:pPr>
        <w:widowControl w:val="0"/>
        <w:numPr>
          <w:ilvl w:val="0"/>
          <w:numId w:val="7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Nir (assistant coach)</w:t>
      </w:r>
    </w:p>
    <w:p w14:paraId="38EE3459" w14:textId="77777777" w:rsidR="008F0277" w:rsidRDefault="00FF3E4E">
      <w:pPr>
        <w:widowControl w:val="0"/>
        <w:numPr>
          <w:ilvl w:val="0"/>
          <w:numId w:val="7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Rachel (physiotherapist)</w:t>
      </w:r>
    </w:p>
    <w:p w14:paraId="38EE345A" w14:textId="77777777" w:rsidR="008F0277" w:rsidRDefault="00FF3E4E">
      <w:pPr>
        <w:widowControl w:val="0"/>
        <w:numPr>
          <w:ilvl w:val="0"/>
          <w:numId w:val="7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Guy Yochanan</w:t>
      </w:r>
    </w:p>
    <w:p w14:paraId="38EE345B" w14:textId="77777777" w:rsidR="008F0277" w:rsidRDefault="00FF3E4E">
      <w:pPr>
        <w:widowControl w:val="0"/>
        <w:numPr>
          <w:ilvl w:val="0"/>
          <w:numId w:val="72"/>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Aaron</w:t>
      </w:r>
    </w:p>
    <w:p w14:paraId="38EE345C"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Meeting Objectives:</w:t>
      </w:r>
    </w:p>
    <w:p w14:paraId="38EE345D" w14:textId="77777777" w:rsidR="008F0277" w:rsidRDefault="00FF3E4E">
      <w:pPr>
        <w:widowControl w:val="0"/>
        <w:numPr>
          <w:ilvl w:val="0"/>
          <w:numId w:val="44"/>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Observe additional Parkinson's patients (to see different levels of functioning)</w:t>
      </w:r>
    </w:p>
    <w:p w14:paraId="38EE345E" w14:textId="77777777" w:rsidR="008F0277" w:rsidRDefault="00FF3E4E">
      <w:pPr>
        <w:widowControl w:val="0"/>
        <w:numPr>
          <w:ilvl w:val="0"/>
          <w:numId w:val="44"/>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Interview other stakeholders in the system (coach, physiotherapist)</w:t>
      </w:r>
    </w:p>
    <w:p w14:paraId="38EE345F" w14:textId="77777777" w:rsidR="008F0277" w:rsidRDefault="00FF3E4E">
      <w:pPr>
        <w:widowControl w:val="0"/>
        <w:numPr>
          <w:ilvl w:val="0"/>
          <w:numId w:val="44"/>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Interview (if possible) additional patients</w:t>
      </w:r>
    </w:p>
    <w:p w14:paraId="38EE3460"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General Impressions:</w:t>
      </w:r>
    </w:p>
    <w:p w14:paraId="38EE3461" w14:textId="77777777" w:rsidR="008F0277" w:rsidRDefault="00FF3E4E">
      <w:pPr>
        <w:widowControl w:val="0"/>
        <w:numPr>
          <w:ilvl w:val="0"/>
          <w:numId w:val="21"/>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 have Parkinson's in my life, but my life is not just Parkinson's" - a strong and accurate statement</w:t>
      </w:r>
    </w:p>
    <w:p w14:paraId="38EE3462" w14:textId="77777777" w:rsidR="008F0277" w:rsidRDefault="00FF3E4E">
      <w:pPr>
        <w:widowControl w:val="0"/>
        <w:numPr>
          <w:ilvl w:val="0"/>
          <w:numId w:val="2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At first, it was very difficult for us to identify which of the participants had Parkinson's</w:t>
      </w:r>
    </w:p>
    <w:p w14:paraId="38EE3463" w14:textId="77777777" w:rsidR="008F0277" w:rsidRDefault="00FF3E4E">
      <w:pPr>
        <w:widowControl w:val="0"/>
        <w:numPr>
          <w:ilvl w:val="0"/>
          <w:numId w:val="2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 were impressed (Rachel and Dana confirmed the impression) that there are more male patients than female patients.</w:t>
      </w:r>
    </w:p>
    <w:p w14:paraId="38EE3464" w14:textId="77777777" w:rsidR="008F0277" w:rsidRDefault="00FF3E4E">
      <w:pPr>
        <w:widowControl w:val="0"/>
        <w:numPr>
          <w:ilvl w:val="0"/>
          <w:numId w:val="2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There is a disagreement</w:t>
      </w:r>
      <w:r>
        <w:rPr>
          <w:color w:val="70757A"/>
          <w:sz w:val="21"/>
          <w:szCs w:val="21"/>
          <w:highlight w:val="white"/>
        </w:rPr>
        <w:t xml:space="preserve"> </w:t>
      </w:r>
      <w:r>
        <w:rPr>
          <w:rFonts w:ascii="Times New Roman" w:eastAsia="Times New Roman" w:hAnsi="Times New Roman" w:cs="Times New Roman"/>
          <w:sz w:val="26"/>
          <w:szCs w:val="26"/>
        </w:rPr>
        <w:t>between what patients say and what others say about them.</w:t>
      </w:r>
    </w:p>
    <w:p w14:paraId="38EE3465" w14:textId="77777777" w:rsidR="008F0277" w:rsidRDefault="00FF3E4E">
      <w:pPr>
        <w:widowControl w:val="0"/>
        <w:numPr>
          <w:ilvl w:val="0"/>
          <w:numId w:val="2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disease is very individual, there are similar characteristics, but there is also a lot of variation.</w:t>
      </w:r>
    </w:p>
    <w:p w14:paraId="38EE3466" w14:textId="77777777" w:rsidR="008F0277" w:rsidRDefault="00FF3E4E">
      <w:pPr>
        <w:widowControl w:val="0"/>
        <w:numPr>
          <w:ilvl w:val="0"/>
          <w:numId w:val="21"/>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There is a connection between the emotional state and the physical state.</w:t>
      </w:r>
    </w:p>
    <w:p w14:paraId="38EE3467"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Interview with Rachel </w:t>
      </w:r>
      <w:r>
        <w:rPr>
          <w:rFonts w:ascii="Times New Roman" w:eastAsia="Times New Roman" w:hAnsi="Times New Roman" w:cs="Times New Roman"/>
          <w:sz w:val="26"/>
          <w:szCs w:val="26"/>
        </w:rPr>
        <w:t>(physiotherapist)</w:t>
      </w:r>
      <w:r>
        <w:rPr>
          <w:rFonts w:ascii="Times New Roman" w:eastAsia="Times New Roman" w:hAnsi="Times New Roman" w:cs="Times New Roman"/>
          <w:b/>
          <w:sz w:val="26"/>
          <w:szCs w:val="26"/>
        </w:rPr>
        <w:t>:</w:t>
      </w:r>
    </w:p>
    <w:p w14:paraId="38EE3468" w14:textId="77777777" w:rsidR="008F0277" w:rsidRDefault="00FF3E4E">
      <w:pPr>
        <w:widowControl w:val="0"/>
        <w:numPr>
          <w:ilvl w:val="0"/>
          <w:numId w:val="29"/>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Currently, most patients do not remember everything that happened during the two weeks since the last visit, but only the things that happened in the last day or two.</w:t>
      </w:r>
    </w:p>
    <w:p w14:paraId="38EE3469" w14:textId="77777777" w:rsidR="008F0277" w:rsidRDefault="00FF3E4E">
      <w:pPr>
        <w:widowControl w:val="0"/>
        <w:numPr>
          <w:ilvl w:val="0"/>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Sees the importance of developing an app of this type.</w:t>
      </w:r>
    </w:p>
    <w:p w14:paraId="38EE346A" w14:textId="77777777" w:rsidR="008F0277" w:rsidRDefault="00FF3E4E">
      <w:pPr>
        <w:widowControl w:val="0"/>
        <w:numPr>
          <w:ilvl w:val="0"/>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Things that are important to her in the context of her work are:</w:t>
      </w:r>
    </w:p>
    <w:p w14:paraId="38EE346B" w14:textId="77777777" w:rsidR="008F0277" w:rsidRDefault="00FF3E4E">
      <w:pPr>
        <w:widowControl w:val="0"/>
        <w:numPr>
          <w:ilvl w:val="1"/>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Everything related to pain</w:t>
      </w:r>
    </w:p>
    <w:p w14:paraId="38EE346C" w14:textId="77777777" w:rsidR="008F0277" w:rsidRDefault="00FF3E4E">
      <w:pPr>
        <w:widowControl w:val="0"/>
        <w:numPr>
          <w:ilvl w:val="2"/>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Where does it hurt?</w:t>
      </w:r>
    </w:p>
    <w:p w14:paraId="38EE346D" w14:textId="77777777" w:rsidR="008F0277" w:rsidRDefault="00FF3E4E">
      <w:pPr>
        <w:widowControl w:val="0"/>
        <w:numPr>
          <w:ilvl w:val="2"/>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What is the level/intensity of the pain?</w:t>
      </w:r>
    </w:p>
    <w:p w14:paraId="38EE346E" w14:textId="77777777" w:rsidR="008F0277" w:rsidRDefault="00FF3E4E">
      <w:pPr>
        <w:widowControl w:val="0"/>
        <w:numPr>
          <w:ilvl w:val="2"/>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When does it hurt? Is it after treatment/exercise?</w:t>
      </w:r>
    </w:p>
    <w:p w14:paraId="38EE346F" w14:textId="77777777" w:rsidR="008F0277" w:rsidRDefault="00FF3E4E">
      <w:pPr>
        <w:widowControl w:val="0"/>
        <w:numPr>
          <w:ilvl w:val="2"/>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Is it due to a specific activity?</w:t>
      </w:r>
    </w:p>
    <w:p w14:paraId="38EE3470" w14:textId="77777777" w:rsidR="008F0277" w:rsidRDefault="00FF3E4E">
      <w:pPr>
        <w:widowControl w:val="0"/>
        <w:numPr>
          <w:ilvl w:val="2"/>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Has the pain improved/worsened over time?</w:t>
      </w:r>
    </w:p>
    <w:p w14:paraId="38EE3471" w14:textId="77777777" w:rsidR="008F0277" w:rsidRDefault="00FF3E4E">
      <w:pPr>
        <w:widowControl w:val="0"/>
        <w:numPr>
          <w:ilvl w:val="1"/>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Monitoring range of motion</w:t>
      </w:r>
    </w:p>
    <w:p w14:paraId="38EE3472" w14:textId="77777777" w:rsidR="008F0277" w:rsidRDefault="00FF3E4E">
      <w:pPr>
        <w:widowControl w:val="0"/>
        <w:numPr>
          <w:ilvl w:val="2"/>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Each patient has pain in a different place, so the questions are adapted to them specifically, a few examples:</w:t>
      </w:r>
    </w:p>
    <w:p w14:paraId="38EE3473" w14:textId="77777777" w:rsidR="008F0277" w:rsidRDefault="00FF3E4E">
      <w:pPr>
        <w:widowControl w:val="0"/>
        <w:numPr>
          <w:ilvl w:val="3"/>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Can they get in/out of a car? (when there is a knee problem)</w:t>
      </w:r>
    </w:p>
    <w:p w14:paraId="38EE3474" w14:textId="77777777" w:rsidR="008F0277" w:rsidRDefault="00FF3E4E">
      <w:pPr>
        <w:widowControl w:val="0"/>
        <w:numPr>
          <w:ilvl w:val="3"/>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Can they get dressed on their own? (when there is a problem with the shoulder)</w:t>
      </w:r>
    </w:p>
    <w:p w14:paraId="38EE3475" w14:textId="77777777" w:rsidR="008F0277" w:rsidRDefault="00FF3E4E">
      <w:pPr>
        <w:widowControl w:val="0"/>
        <w:numPr>
          <w:ilvl w:val="3"/>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Putting on shoes (when there is a problem with the feet)</w:t>
      </w:r>
    </w:p>
    <w:p w14:paraId="38EE3476" w14:textId="77777777" w:rsidR="008F0277" w:rsidRDefault="00FF3E4E">
      <w:pPr>
        <w:widowControl w:val="0"/>
        <w:numPr>
          <w:ilvl w:val="3"/>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Opening/closing a door</w:t>
      </w:r>
    </w:p>
    <w:p w14:paraId="38EE3477" w14:textId="77777777" w:rsidR="008F0277" w:rsidRDefault="00FF3E4E">
      <w:pPr>
        <w:widowControl w:val="0"/>
        <w:numPr>
          <w:ilvl w:val="3"/>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Opening/closing a bottle cap (when there is a problem with fine motor skills)</w:t>
      </w:r>
    </w:p>
    <w:p w14:paraId="38EE3478" w14:textId="77777777" w:rsidR="008F0277" w:rsidRDefault="00FF3E4E">
      <w:pPr>
        <w:widowControl w:val="0"/>
        <w:numPr>
          <w:ilvl w:val="1"/>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She said that it is possible to prepare a collection of questions for each part of the body</w:t>
      </w:r>
    </w:p>
    <w:p w14:paraId="38EE3479" w14:textId="77777777" w:rsidR="008F0277" w:rsidRDefault="00FF3E4E">
      <w:pPr>
        <w:widowControl w:val="0"/>
        <w:numPr>
          <w:ilvl w:val="1"/>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It is difficult to treat people when they are "off", because the body becomes rigid, so your requirement from the system is:</w:t>
      </w:r>
    </w:p>
    <w:p w14:paraId="38EE347A" w14:textId="77777777" w:rsidR="008F0277" w:rsidRDefault="00FF3E4E">
      <w:pPr>
        <w:widowControl w:val="0"/>
        <w:numPr>
          <w:ilvl w:val="2"/>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app will remind you to take your medication.</w:t>
      </w:r>
    </w:p>
    <w:p w14:paraId="38EE347B" w14:textId="77777777" w:rsidR="008F0277" w:rsidRDefault="00FF3E4E">
      <w:pPr>
        <w:widowControl w:val="0"/>
        <w:numPr>
          <w:ilvl w:val="2"/>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app will make sure the medication is taken.</w:t>
      </w:r>
    </w:p>
    <w:p w14:paraId="38EE347C" w14:textId="77777777" w:rsidR="008F0277" w:rsidRDefault="00FF3E4E">
      <w:pPr>
        <w:widowControl w:val="0"/>
        <w:numPr>
          <w:ilvl w:val="2"/>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app will make sure the medication is taken at the right time (it takes about half an hour for the pill to start working).</w:t>
      </w:r>
    </w:p>
    <w:p w14:paraId="38EE347D" w14:textId="77777777" w:rsidR="008F0277" w:rsidRDefault="00FF3E4E">
      <w:pPr>
        <w:widowControl w:val="0"/>
        <w:numPr>
          <w:ilvl w:val="2"/>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Certain foods affect the absorption of the medication =&gt; the app will remind you not to eat foods that affect the absorption of the medication.</w:t>
      </w:r>
    </w:p>
    <w:p w14:paraId="38EE347E" w14:textId="77777777" w:rsidR="008F0277" w:rsidRDefault="00FF3E4E">
      <w:pPr>
        <w:widowControl w:val="0"/>
        <w:numPr>
          <w:ilvl w:val="2"/>
          <w:numId w:val="29"/>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app will display all relevant information that occurred in the time interval between the previous meeting and today (first,  because they don't remember everything, second - because sometimes they are "off" and can't talk, so the app will do it for them)</w:t>
      </w:r>
    </w:p>
    <w:p w14:paraId="38EE347F"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Interview with Aaron (76-year-old denier):</w:t>
      </w:r>
    </w:p>
    <w:p w14:paraId="38EE3480" w14:textId="77777777" w:rsidR="008F0277" w:rsidRDefault="00FF3E4E">
      <w:pPr>
        <w:widowControl w:val="0"/>
        <w:numPr>
          <w:ilvl w:val="0"/>
          <w:numId w:val="9"/>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Diagnosed two and a half years ago.</w:t>
      </w:r>
    </w:p>
    <w:p w14:paraId="38EE3481" w14:textId="77777777" w:rsidR="008F0277" w:rsidRDefault="00FF3E4E">
      <w:pPr>
        <w:widowControl w:val="0"/>
        <w:numPr>
          <w:ilvl w:val="0"/>
          <w:numId w:val="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an "earlier" stage of the disease:</w:t>
      </w:r>
    </w:p>
    <w:p w14:paraId="38EE3482" w14:textId="77777777" w:rsidR="008F0277" w:rsidRDefault="00FF3E4E">
      <w:pPr>
        <w:widowControl w:val="0"/>
        <w:numPr>
          <w:ilvl w:val="1"/>
          <w:numId w:val="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Takes half a pill 3 times a day.</w:t>
      </w:r>
    </w:p>
    <w:p w14:paraId="38EE3483" w14:textId="77777777" w:rsidR="008F0277" w:rsidRDefault="00FF3E4E">
      <w:pPr>
        <w:widowControl w:val="0"/>
        <w:numPr>
          <w:ilvl w:val="1"/>
          <w:numId w:val="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Has a regular schedule for taking medication.</w:t>
      </w:r>
    </w:p>
    <w:p w14:paraId="38EE3484" w14:textId="77777777" w:rsidR="008F0277" w:rsidRDefault="00FF3E4E">
      <w:pPr>
        <w:widowControl w:val="0"/>
        <w:numPr>
          <w:ilvl w:val="1"/>
          <w:numId w:val="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Uses a phone alarm to remind him when to take the pill.</w:t>
      </w:r>
    </w:p>
    <w:p w14:paraId="38EE3485" w14:textId="77777777" w:rsidR="008F0277" w:rsidRDefault="00FF3E4E">
      <w:pPr>
        <w:widowControl w:val="0"/>
        <w:numPr>
          <w:ilvl w:val="1"/>
          <w:numId w:val="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Does not feel the "on/off".</w:t>
      </w:r>
    </w:p>
    <w:p w14:paraId="38EE3486" w14:textId="77777777" w:rsidR="008F0277" w:rsidRDefault="00FF3E4E">
      <w:pPr>
        <w:widowControl w:val="0"/>
        <w:numPr>
          <w:ilvl w:val="1"/>
          <w:numId w:val="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 special problems with food/sleep.</w:t>
      </w:r>
    </w:p>
    <w:p w14:paraId="38EE3487" w14:textId="77777777" w:rsidR="008F0277" w:rsidRDefault="00FF3E4E">
      <w:pPr>
        <w:widowControl w:val="0"/>
        <w:numPr>
          <w:ilvl w:val="1"/>
          <w:numId w:val="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Mainly suffers from lower and upper back pain (the doctor says it is related to Parkinson's and this is how they actually found out about the disease).</w:t>
      </w:r>
    </w:p>
    <w:p w14:paraId="38EE3488" w14:textId="77777777" w:rsidR="008F0277" w:rsidRDefault="00FF3E4E">
      <w:pPr>
        <w:widowControl w:val="0"/>
        <w:numPr>
          <w:ilvl w:val="1"/>
          <w:numId w:val="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When working in the garden (when the body is in motion) - then it hurts less, when standing - it hurts more =&gt; the app will remind you to do a certain (physical) activity.</w:t>
      </w:r>
    </w:p>
    <w:p w14:paraId="38EE3489" w14:textId="77777777" w:rsidR="008F0277" w:rsidRDefault="00FF3E4E">
      <w:pPr>
        <w:widowControl w:val="0"/>
        <w:numPr>
          <w:ilvl w:val="1"/>
          <w:numId w:val="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Can't write.</w:t>
      </w:r>
    </w:p>
    <w:p w14:paraId="38EE348A" w14:textId="77777777" w:rsidR="008F0277" w:rsidRDefault="00FF3E4E">
      <w:pPr>
        <w:widowControl w:val="0"/>
        <w:numPr>
          <w:ilvl w:val="1"/>
          <w:numId w:val="9"/>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Says he doesn't need the app.</w:t>
      </w:r>
    </w:p>
    <w:p w14:paraId="38EE348B"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Interview with Guy (52):</w:t>
      </w:r>
    </w:p>
    <w:p w14:paraId="38EE348C" w14:textId="77777777" w:rsidR="008F0277" w:rsidRDefault="00FF3E4E">
      <w:pPr>
        <w:widowControl w:val="0"/>
        <w:numPr>
          <w:ilvl w:val="0"/>
          <w:numId w:val="11"/>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Diagnosed at the age of 33 (19 years ago)</w:t>
      </w:r>
    </w:p>
    <w:p w14:paraId="38EE348D" w14:textId="77777777" w:rsidR="008F0277" w:rsidRDefault="00FF3E4E">
      <w:pPr>
        <w:widowControl w:val="0"/>
        <w:numPr>
          <w:ilvl w:val="0"/>
          <w:numId w:val="1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Had DBS surgery (implantation of electrodes in the brain), since then he has replaced the pacemaker battery twice (every 4 years)</w:t>
      </w:r>
    </w:p>
    <w:p w14:paraId="38EE348E" w14:textId="77777777" w:rsidR="008F0277" w:rsidRDefault="00FF3E4E">
      <w:pPr>
        <w:widowControl w:val="0"/>
        <w:numPr>
          <w:ilvl w:val="1"/>
          <w:numId w:val="1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Has a remote control to operate the pacemaker.</w:t>
      </w:r>
    </w:p>
    <w:p w14:paraId="38EE348F" w14:textId="77777777" w:rsidR="008F0277" w:rsidRDefault="00FF3E4E">
      <w:pPr>
        <w:widowControl w:val="0"/>
        <w:numPr>
          <w:ilvl w:val="1"/>
          <w:numId w:val="1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Goes to a neurologist every six months to calibrate the pacemaker.</w:t>
      </w:r>
    </w:p>
    <w:p w14:paraId="38EE3490" w14:textId="77777777" w:rsidR="008F0277" w:rsidRDefault="00FF3E4E">
      <w:pPr>
        <w:widowControl w:val="0"/>
        <w:numPr>
          <w:ilvl w:val="1"/>
          <w:numId w:val="1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Since the pacemaker implant, he has felt a "world of difference".</w:t>
      </w:r>
    </w:p>
    <w:p w14:paraId="38EE3491" w14:textId="77777777" w:rsidR="008F0277" w:rsidRDefault="00FF3E4E">
      <w:pPr>
        <w:widowControl w:val="0"/>
        <w:numPr>
          <w:ilvl w:val="1"/>
          <w:numId w:val="1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Before the surgery he was at a fairly high level, after the surgery - in a stable condition.</w:t>
      </w:r>
    </w:p>
    <w:p w14:paraId="38EE3492" w14:textId="77777777" w:rsidR="008F0277" w:rsidRDefault="00FF3E4E">
      <w:pPr>
        <w:widowControl w:val="0"/>
        <w:numPr>
          <w:ilvl w:val="0"/>
          <w:numId w:val="11"/>
        </w:numPr>
        <w:spacing w:line="240" w:lineRule="auto"/>
        <w:jc w:val="both"/>
      </w:pPr>
      <w:r>
        <w:rPr>
          <w:rFonts w:ascii="Times New Roman" w:eastAsia="Times New Roman" w:hAnsi="Times New Roman" w:cs="Times New Roman"/>
          <w:sz w:val="26"/>
          <w:szCs w:val="26"/>
        </w:rPr>
        <w:t>Takes medication two to three times a day, depending on his activity level (calls this complementary treatment)</w:t>
      </w:r>
    </w:p>
    <w:p w14:paraId="38EE3493" w14:textId="77777777" w:rsidR="008F0277" w:rsidRDefault="00FF3E4E">
      <w:pPr>
        <w:widowControl w:val="0"/>
        <w:numPr>
          <w:ilvl w:val="0"/>
          <w:numId w:val="11"/>
        </w:numPr>
        <w:spacing w:line="240" w:lineRule="auto"/>
        <w:jc w:val="both"/>
      </w:pPr>
      <w:r>
        <w:rPr>
          <w:rFonts w:ascii="Times New Roman" w:eastAsia="Times New Roman" w:hAnsi="Times New Roman" w:cs="Times New Roman"/>
          <w:sz w:val="26"/>
          <w:szCs w:val="26"/>
        </w:rPr>
        <w:t>Exercises: cycling and table tennis twice a week.</w:t>
      </w:r>
    </w:p>
    <w:p w14:paraId="38EE3494" w14:textId="77777777" w:rsidR="008F0277" w:rsidRDefault="00FF3E4E">
      <w:pPr>
        <w:widowControl w:val="0"/>
        <w:numPr>
          <w:ilvl w:val="0"/>
          <w:numId w:val="4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Takes medication when he feels he needs it, not according to the doctor's instructions (7 AM, noon).</w:t>
      </w:r>
    </w:p>
    <w:p w14:paraId="38EE3495" w14:textId="77777777" w:rsidR="008F0277" w:rsidRDefault="00FF3E4E">
      <w:pPr>
        <w:widowControl w:val="0"/>
        <w:numPr>
          <w:ilvl w:val="0"/>
          <w:numId w:val="4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It takes about half an hour for the medication to start working.</w:t>
      </w:r>
    </w:p>
    <w:p w14:paraId="38EE3496" w14:textId="77777777" w:rsidR="008F0277" w:rsidRDefault="00FF3E4E">
      <w:pPr>
        <w:widowControl w:val="0"/>
        <w:numPr>
          <w:ilvl w:val="0"/>
          <w:numId w:val="4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Food affects the absorption of medication:</w:t>
      </w:r>
    </w:p>
    <w:p w14:paraId="38EE3497" w14:textId="77777777" w:rsidR="008F0277" w:rsidRDefault="00FF3E4E">
      <w:pPr>
        <w:widowControl w:val="0"/>
        <w:numPr>
          <w:ilvl w:val="1"/>
          <w:numId w:val="4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wrong combination of medication and food can put him into an "off" state.</w:t>
      </w:r>
    </w:p>
    <w:p w14:paraId="38EE3498" w14:textId="77777777" w:rsidR="008F0277" w:rsidRDefault="00FF3E4E">
      <w:pPr>
        <w:widowControl w:val="0"/>
        <w:numPr>
          <w:ilvl w:val="1"/>
          <w:numId w:val="4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Medication taken after a heavy protein meal (steak) is less effective.</w:t>
      </w:r>
    </w:p>
    <w:p w14:paraId="38EE3499" w14:textId="77777777" w:rsidR="008F0277" w:rsidRDefault="00FF3E4E">
      <w:pPr>
        <w:widowControl w:val="0"/>
        <w:numPr>
          <w:ilvl w:val="0"/>
          <w:numId w:val="4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Link between medication and physical activity:</w:t>
      </w:r>
    </w:p>
    <w:p w14:paraId="38EE349A" w14:textId="77777777" w:rsidR="008F0277" w:rsidRDefault="00FF3E4E">
      <w:pPr>
        <w:widowControl w:val="0"/>
        <w:numPr>
          <w:ilvl w:val="1"/>
          <w:numId w:val="4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If he exercises, he needs medication a third time.</w:t>
      </w:r>
    </w:p>
    <w:p w14:paraId="38EE349B" w14:textId="77777777" w:rsidR="008F0277" w:rsidRDefault="00FF3E4E">
      <w:pPr>
        <w:widowControl w:val="0"/>
        <w:numPr>
          <w:ilvl w:val="1"/>
          <w:numId w:val="4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Running requires a lot of dopamine, so he takes 2 pills in the morning.</w:t>
      </w:r>
    </w:p>
    <w:p w14:paraId="38EE349C" w14:textId="77777777" w:rsidR="008F0277" w:rsidRDefault="00FF3E4E">
      <w:pPr>
        <w:widowControl w:val="0"/>
        <w:numPr>
          <w:ilvl w:val="0"/>
          <w:numId w:val="18"/>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Walking on uneven surfaces is more comfortable (there are places to rest his foot on tiles).</w:t>
      </w:r>
    </w:p>
    <w:p w14:paraId="38EE349D" w14:textId="77777777" w:rsidR="008F0277" w:rsidRDefault="00FF3E4E">
      <w:pPr>
        <w:widowControl w:val="0"/>
        <w:numPr>
          <w:ilvl w:val="0"/>
          <w:numId w:val="18"/>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It is easier to walk behind a woman with heels (he hears the noise and knows where to put his foot).</w:t>
      </w:r>
    </w:p>
    <w:p w14:paraId="38EE349E" w14:textId="77777777" w:rsidR="008F0277" w:rsidRDefault="00FF3E4E">
      <w:pPr>
        <w:widowControl w:val="0"/>
        <w:numPr>
          <w:ilvl w:val="0"/>
          <w:numId w:val="18"/>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It is harder to walk on a smooth surface.</w:t>
      </w:r>
    </w:p>
    <w:p w14:paraId="38EE349F" w14:textId="77777777" w:rsidR="008F0277" w:rsidRDefault="00FF3E4E">
      <w:pPr>
        <w:widowControl w:val="0"/>
        <w:numPr>
          <w:ilvl w:val="0"/>
          <w:numId w:val="18"/>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"Off" state for him: the head wants to </w:t>
      </w:r>
      <w:proofErr w:type="gramStart"/>
      <w:r>
        <w:rPr>
          <w:rFonts w:ascii="Times New Roman" w:eastAsia="Times New Roman" w:hAnsi="Times New Roman" w:cs="Times New Roman"/>
          <w:sz w:val="26"/>
          <w:szCs w:val="26"/>
        </w:rPr>
        <w:t>walk</w:t>
      </w:r>
      <w:proofErr w:type="gramEnd"/>
      <w:r>
        <w:rPr>
          <w:rFonts w:ascii="Times New Roman" w:eastAsia="Times New Roman" w:hAnsi="Times New Roman" w:cs="Times New Roman"/>
          <w:sz w:val="26"/>
          <w:szCs w:val="26"/>
        </w:rPr>
        <w:t xml:space="preserve"> and the body doesn't allow it, a state of constant imbalance.</w:t>
      </w:r>
    </w:p>
    <w:p w14:paraId="38EE34A0" w14:textId="77777777" w:rsidR="008F0277" w:rsidRDefault="00FF3E4E">
      <w:pPr>
        <w:widowControl w:val="0"/>
        <w:numPr>
          <w:ilvl w:val="0"/>
          <w:numId w:val="74"/>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this state, it is easier for him to run, so that's what he does.</w:t>
      </w:r>
    </w:p>
    <w:p w14:paraId="38EE34A1" w14:textId="77777777" w:rsidR="008F0277" w:rsidRDefault="00FF3E4E">
      <w:pPr>
        <w:widowControl w:val="0"/>
        <w:numPr>
          <w:ilvl w:val="0"/>
          <w:numId w:val="74"/>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Uses WhatsApp less because typing is more difficult.</w:t>
      </w:r>
    </w:p>
    <w:p w14:paraId="38EE34A2" w14:textId="77777777" w:rsidR="008F0277" w:rsidRDefault="00FF3E4E">
      <w:pPr>
        <w:widowControl w:val="0"/>
        <w:numPr>
          <w:ilvl w:val="0"/>
          <w:numId w:val="74"/>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Knows how to plan his day on his own, so doesn't need an app to manage him.</w:t>
      </w:r>
    </w:p>
    <w:p w14:paraId="38EE34A3" w14:textId="77777777" w:rsidR="008F0277" w:rsidRDefault="00FF3E4E">
      <w:pPr>
        <w:widowControl w:val="0"/>
        <w:numPr>
          <w:ilvl w:val="0"/>
          <w:numId w:val="74"/>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Plays brain-challenging games on his phone/computer, strategy games </w:t>
      </w:r>
      <w:proofErr w:type="gramStart"/>
      <w:r>
        <w:rPr>
          <w:rFonts w:ascii="Times New Roman" w:eastAsia="Times New Roman" w:hAnsi="Times New Roman" w:cs="Times New Roman"/>
          <w:sz w:val="26"/>
          <w:szCs w:val="26"/>
        </w:rPr>
        <w:t>not speed</w:t>
      </w:r>
      <w:proofErr w:type="gramEnd"/>
      <w:r>
        <w:rPr>
          <w:rFonts w:ascii="Times New Roman" w:eastAsia="Times New Roman" w:hAnsi="Times New Roman" w:cs="Times New Roman"/>
          <w:sz w:val="26"/>
          <w:szCs w:val="26"/>
        </w:rPr>
        <w:t xml:space="preserve"> games (example: Catan).</w:t>
      </w:r>
    </w:p>
    <w:p w14:paraId="38EE34A4" w14:textId="77777777" w:rsidR="008F0277" w:rsidRDefault="00FF3E4E">
      <w:pPr>
        <w:widowControl w:val="0"/>
        <w:numPr>
          <w:ilvl w:val="0"/>
          <w:numId w:val="74"/>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Tried different apps in the past (e.g. mon4t</w:t>
      </w:r>
      <w:proofErr w:type="gramStart"/>
      <w:r>
        <w:rPr>
          <w:rFonts w:ascii="Times New Roman" w:eastAsia="Times New Roman" w:hAnsi="Times New Roman" w:cs="Times New Roman"/>
          <w:sz w:val="26"/>
          <w:szCs w:val="26"/>
        </w:rPr>
        <w:t>), but</w:t>
      </w:r>
      <w:proofErr w:type="gramEnd"/>
      <w:r>
        <w:rPr>
          <w:rFonts w:ascii="Times New Roman" w:eastAsia="Times New Roman" w:hAnsi="Times New Roman" w:cs="Times New Roman"/>
          <w:sz w:val="26"/>
          <w:szCs w:val="26"/>
        </w:rPr>
        <w:t xml:space="preserve"> hasn't found a good one yet.</w:t>
      </w:r>
    </w:p>
    <w:p w14:paraId="38EE34A5" w14:textId="77777777" w:rsidR="008F0277" w:rsidRDefault="00FF3E4E">
      <w:pPr>
        <w:widowControl w:val="0"/>
        <w:spacing w:before="240" w:after="240" w:line="240" w:lineRule="auto"/>
        <w:jc w:val="both"/>
        <w:rPr>
          <w:rFonts w:ascii="Times New Roman" w:eastAsia="Times New Roman" w:hAnsi="Times New Roman" w:cs="Times New Roman"/>
          <w:b/>
          <w:sz w:val="34"/>
          <w:szCs w:val="34"/>
          <w:u w:val="single"/>
        </w:rPr>
      </w:pPr>
      <w:r>
        <w:rPr>
          <w:rFonts w:ascii="Times New Roman" w:eastAsia="Times New Roman" w:hAnsi="Times New Roman" w:cs="Times New Roman"/>
          <w:b/>
          <w:sz w:val="26"/>
          <w:szCs w:val="26"/>
          <w:u w:val="single"/>
        </w:rPr>
        <w:t>Guy's requirements for the system:</w:t>
      </w:r>
    </w:p>
    <w:p w14:paraId="38EE34A6" w14:textId="77777777" w:rsidR="008F0277" w:rsidRDefault="00FF3E4E">
      <w:pPr>
        <w:widowControl w:val="0"/>
        <w:numPr>
          <w:ilvl w:val="0"/>
          <w:numId w:val="19"/>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app must run in the background at all times.</w:t>
      </w:r>
    </w:p>
    <w:p w14:paraId="38EE34A7" w14:textId="77777777" w:rsidR="008F0277" w:rsidRDefault="00FF3E4E">
      <w:pPr>
        <w:widowControl w:val="0"/>
        <w:numPr>
          <w:ilvl w:val="0"/>
          <w:numId w:val="1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app must automatically collect data (metrics, etc.).</w:t>
      </w:r>
    </w:p>
    <w:p w14:paraId="38EE34A8" w14:textId="77777777" w:rsidR="008F0277" w:rsidRDefault="00FF3E4E">
      <w:pPr>
        <w:widowControl w:val="0"/>
        <w:numPr>
          <w:ilvl w:val="0"/>
          <w:numId w:val="1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 lower number of phone calls indicates a lower mood, so the phone can easily </w:t>
      </w:r>
      <w:r>
        <w:rPr>
          <w:rFonts w:ascii="Times New Roman" w:eastAsia="Times New Roman" w:hAnsi="Times New Roman" w:cs="Times New Roman"/>
          <w:sz w:val="26"/>
          <w:szCs w:val="26"/>
        </w:rPr>
        <w:lastRenderedPageBreak/>
        <w:t>detect such a state.</w:t>
      </w:r>
    </w:p>
    <w:p w14:paraId="38EE34A9" w14:textId="77777777" w:rsidR="008F0277" w:rsidRDefault="00FF3E4E">
      <w:pPr>
        <w:widowControl w:val="0"/>
        <w:numPr>
          <w:ilvl w:val="0"/>
          <w:numId w:val="1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If it is a separate app, the user will not open it =&gt; the user wants the app to be part of something that already exists.</w:t>
      </w:r>
    </w:p>
    <w:p w14:paraId="38EE34AA" w14:textId="77777777" w:rsidR="008F0277" w:rsidRDefault="00FF3E4E">
      <w:pPr>
        <w:widowControl w:val="0"/>
        <w:numPr>
          <w:ilvl w:val="0"/>
          <w:numId w:val="1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app will be integrated into daily use.</w:t>
      </w:r>
    </w:p>
    <w:p w14:paraId="38EE34AB" w14:textId="77777777" w:rsidR="008F0277" w:rsidRDefault="00FF3E4E">
      <w:pPr>
        <w:widowControl w:val="0"/>
        <w:numPr>
          <w:ilvl w:val="0"/>
          <w:numId w:val="1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app will work for the user, not the other way around.</w:t>
      </w:r>
    </w:p>
    <w:p w14:paraId="38EE34AC" w14:textId="77777777" w:rsidR="008F0277" w:rsidRDefault="00FF3E4E">
      <w:pPr>
        <w:widowControl w:val="0"/>
        <w:numPr>
          <w:ilvl w:val="0"/>
          <w:numId w:val="19"/>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Target a wide audience (what works for one person may not work for another).</w:t>
      </w:r>
    </w:p>
    <w:p w14:paraId="38EE34AD"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Potential stakeholders in the system:</w:t>
      </w:r>
    </w:p>
    <w:p w14:paraId="38EE34AE" w14:textId="77777777" w:rsidR="008F0277" w:rsidRDefault="00FF3E4E">
      <w:pPr>
        <w:widowControl w:val="0"/>
        <w:numPr>
          <w:ilvl w:val="0"/>
          <w:numId w:val="45"/>
        </w:numPr>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Attending physician (Dr. Ilana Shlesinger from Rambam) =&gt; consider contacting her.</w:t>
      </w:r>
    </w:p>
    <w:p w14:paraId="38EE34AF" w14:textId="77777777" w:rsidR="008F0277" w:rsidRDefault="00FF3E4E">
      <w:pPr>
        <w:pStyle w:val="Heading2"/>
        <w:keepNext w:val="0"/>
        <w:keepLines w:val="0"/>
        <w:widowControl w:val="0"/>
        <w:spacing w:after="80" w:line="240" w:lineRule="auto"/>
        <w:ind w:left="720" w:hanging="360"/>
        <w:jc w:val="both"/>
        <w:rPr>
          <w:rFonts w:ascii="Times New Roman" w:eastAsia="Times New Roman" w:hAnsi="Times New Roman" w:cs="Times New Roman"/>
          <w:b/>
          <w:sz w:val="34"/>
          <w:szCs w:val="34"/>
        </w:rPr>
      </w:pPr>
      <w:bookmarkStart w:id="4" w:name="_heading=h.2et92p0" w:colFirst="0" w:colLast="0"/>
      <w:bookmarkEnd w:id="4"/>
      <w:r>
        <w:rPr>
          <w:rFonts w:ascii="Times New Roman" w:eastAsia="Times New Roman" w:hAnsi="Times New Roman" w:cs="Times New Roman"/>
          <w:b/>
          <w:sz w:val="26"/>
          <w:szCs w:val="26"/>
        </w:rPr>
        <w:t>Potential neurologist's Requirements:</w:t>
      </w:r>
    </w:p>
    <w:p w14:paraId="38EE34B0" w14:textId="77777777" w:rsidR="008F0277" w:rsidRDefault="00FF3E4E">
      <w:pPr>
        <w:widowControl w:val="0"/>
        <w:numPr>
          <w:ilvl w:val="0"/>
          <w:numId w:val="31"/>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Number of falls</w:t>
      </w:r>
    </w:p>
    <w:p w14:paraId="38EE34B1" w14:textId="77777777" w:rsidR="008F0277" w:rsidRDefault="00FF3E4E">
      <w:pPr>
        <w:widowControl w:val="0"/>
        <w:numPr>
          <w:ilvl w:val="0"/>
          <w:numId w:val="3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General feeling</w:t>
      </w:r>
    </w:p>
    <w:p w14:paraId="38EE34B2" w14:textId="77777777" w:rsidR="008F0277" w:rsidRDefault="00FF3E4E">
      <w:pPr>
        <w:widowControl w:val="0"/>
        <w:numPr>
          <w:ilvl w:val="0"/>
          <w:numId w:val="3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Constipation</w:t>
      </w:r>
    </w:p>
    <w:p w14:paraId="38EE34B3" w14:textId="77777777" w:rsidR="008F0277" w:rsidRDefault="00FF3E4E">
      <w:pPr>
        <w:widowControl w:val="0"/>
        <w:numPr>
          <w:ilvl w:val="0"/>
          <w:numId w:val="3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Motor skills</w:t>
      </w:r>
    </w:p>
    <w:p w14:paraId="38EE34B4" w14:textId="77777777" w:rsidR="008F0277" w:rsidRDefault="00FF3E4E">
      <w:pPr>
        <w:widowControl w:val="0"/>
        <w:numPr>
          <w:ilvl w:val="0"/>
          <w:numId w:val="3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Writing (handwriting becomes smaller)</w:t>
      </w:r>
    </w:p>
    <w:p w14:paraId="38EE34B5" w14:textId="77777777" w:rsidR="008F0277" w:rsidRDefault="00FF3E4E">
      <w:pPr>
        <w:widowControl w:val="0"/>
        <w:numPr>
          <w:ilvl w:val="0"/>
          <w:numId w:val="31"/>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Information throughout the entire period, not just from what is remembered from the last two days.</w:t>
      </w:r>
    </w:p>
    <w:p w14:paraId="38EE34B6" w14:textId="77777777" w:rsidR="008F0277" w:rsidRDefault="00FF3E4E">
      <w:pPr>
        <w:pStyle w:val="Heading2"/>
        <w:keepNext w:val="0"/>
        <w:keepLines w:val="0"/>
        <w:widowControl w:val="0"/>
        <w:spacing w:after="80" w:line="240" w:lineRule="auto"/>
        <w:jc w:val="both"/>
        <w:rPr>
          <w:rFonts w:ascii="Times New Roman" w:eastAsia="Times New Roman" w:hAnsi="Times New Roman" w:cs="Times New Roman"/>
          <w:b/>
          <w:sz w:val="34"/>
          <w:szCs w:val="34"/>
        </w:rPr>
      </w:pPr>
      <w:bookmarkStart w:id="5" w:name="_heading=h.tyjcwt" w:colFirst="0" w:colLast="0"/>
      <w:bookmarkEnd w:id="5"/>
      <w:r>
        <w:rPr>
          <w:rFonts w:ascii="Times New Roman" w:eastAsia="Times New Roman" w:hAnsi="Times New Roman" w:cs="Times New Roman"/>
          <w:b/>
          <w:sz w:val="26"/>
          <w:szCs w:val="26"/>
        </w:rPr>
        <w:t>Interview with Shimi (Table Tennis Coach)</w:t>
      </w:r>
    </w:p>
    <w:p w14:paraId="38EE34B7"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Background:</w:t>
      </w:r>
    </w:p>
    <w:p w14:paraId="38EE34B8" w14:textId="77777777" w:rsidR="008F0277" w:rsidRDefault="00FF3E4E">
      <w:pPr>
        <w:widowControl w:val="0"/>
        <w:numPr>
          <w:ilvl w:val="0"/>
          <w:numId w:val="73"/>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Age: 45</w:t>
      </w:r>
    </w:p>
    <w:p w14:paraId="38EE34B9" w14:textId="77777777" w:rsidR="008F0277" w:rsidRDefault="00FF3E4E">
      <w:pPr>
        <w:widowControl w:val="0"/>
        <w:numPr>
          <w:ilvl w:val="0"/>
          <w:numId w:val="7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Coaching experience: Since the age of 16</w:t>
      </w:r>
    </w:p>
    <w:p w14:paraId="38EE34BA" w14:textId="77777777" w:rsidR="008F0277" w:rsidRDefault="00FF3E4E">
      <w:pPr>
        <w:widowControl w:val="0"/>
        <w:numPr>
          <w:ilvl w:val="0"/>
          <w:numId w:val="73"/>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Coaching adults and Parkinson's patients for nearly 4 years</w:t>
      </w:r>
    </w:p>
    <w:p w14:paraId="38EE34BB"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About Table Tennis and Parkinson's:</w:t>
      </w:r>
    </w:p>
    <w:p w14:paraId="38EE34BC" w14:textId="77777777" w:rsidR="008F0277" w:rsidRDefault="00FF3E4E">
      <w:pPr>
        <w:widowControl w:val="0"/>
        <w:numPr>
          <w:ilvl w:val="0"/>
          <w:numId w:val="1"/>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Table tennis is a very fast and asymmetrical sport that requires high-level coordination.</w:t>
      </w:r>
    </w:p>
    <w:p w14:paraId="38EE34BD" w14:textId="77777777" w:rsidR="008F0277" w:rsidRDefault="00FF3E4E">
      <w:pPr>
        <w:widowControl w:val="0"/>
        <w:numPr>
          <w:ilvl w:val="0"/>
          <w:numId w:val="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Shimi was initially hesitant to coach adults and Parkinson's patients because he didn't think table tennis was suitable for them. However, he now sees it as a mission and a real contribution.</w:t>
      </w:r>
    </w:p>
    <w:p w14:paraId="38EE34BE" w14:textId="77777777" w:rsidR="008F0277" w:rsidRDefault="00FF3E4E">
      <w:pPr>
        <w:widowControl w:val="0"/>
        <w:numPr>
          <w:ilvl w:val="0"/>
          <w:numId w:val="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He feels that he is constantly learning from his students.</w:t>
      </w:r>
    </w:p>
    <w:p w14:paraId="38EE34BF" w14:textId="77777777" w:rsidR="008F0277" w:rsidRDefault="00FF3E4E">
      <w:pPr>
        <w:widowControl w:val="0"/>
        <w:numPr>
          <w:ilvl w:val="0"/>
          <w:numId w:val="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He finds great satisfaction in his work, in being able to push them outside their comfort zones, and in seeing their improvement.</w:t>
      </w:r>
    </w:p>
    <w:p w14:paraId="38EE34C0" w14:textId="77777777" w:rsidR="008F0277" w:rsidRDefault="00FF3E4E">
      <w:pPr>
        <w:widowControl w:val="0"/>
        <w:numPr>
          <w:ilvl w:val="0"/>
          <w:numId w:val="1"/>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He can now identify a patient's Parkinson's condition based on their movements and the way they hold the racket.</w:t>
      </w:r>
    </w:p>
    <w:p w14:paraId="38EE34C1"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Key Points about Parkinson's:</w:t>
      </w:r>
    </w:p>
    <w:p w14:paraId="38EE34C2" w14:textId="77777777" w:rsidR="008F0277" w:rsidRDefault="00FF3E4E">
      <w:pPr>
        <w:widowControl w:val="0"/>
        <w:numPr>
          <w:ilvl w:val="0"/>
          <w:numId w:val="14"/>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The most important thing is to not let others know you have it.</w:t>
      </w:r>
    </w:p>
    <w:p w14:paraId="38EE34C3" w14:textId="77777777" w:rsidR="008F0277" w:rsidRDefault="00FF3E4E">
      <w:pPr>
        <w:widowControl w:val="0"/>
        <w:numPr>
          <w:ilvl w:val="0"/>
          <w:numId w:val="14"/>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Each patient experiences the disease differently.</w:t>
      </w:r>
    </w:p>
    <w:p w14:paraId="38EE34C4" w14:textId="77777777" w:rsidR="008F0277" w:rsidRDefault="00FF3E4E">
      <w:pPr>
        <w:widowControl w:val="0"/>
        <w:numPr>
          <w:ilvl w:val="0"/>
          <w:numId w:val="14"/>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Shimi's opinion, patients are good at managing their time, but they don't always do so.</w:t>
      </w:r>
    </w:p>
    <w:p w14:paraId="38EE34C5" w14:textId="77777777" w:rsidR="008F0277" w:rsidRDefault="00FF3E4E">
      <w:pPr>
        <w:widowControl w:val="0"/>
        <w:numPr>
          <w:ilvl w:val="0"/>
          <w:numId w:val="14"/>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It is important for patients not to feel pain.</w:t>
      </w:r>
    </w:p>
    <w:p w14:paraId="38EE34C6"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Requirements for the App:</w:t>
      </w:r>
    </w:p>
    <w:p w14:paraId="38EE34C7" w14:textId="77777777" w:rsidR="008F0277" w:rsidRDefault="00FF3E4E">
      <w:pPr>
        <w:widowControl w:val="0"/>
        <w:numPr>
          <w:ilvl w:val="0"/>
          <w:numId w:val="5"/>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Reminders</w:t>
      </w:r>
    </w:p>
    <w:p w14:paraId="38EE34C8" w14:textId="77777777" w:rsidR="008F0277" w:rsidRDefault="00FF3E4E">
      <w:pPr>
        <w:widowControl w:val="0"/>
        <w:numPr>
          <w:ilvl w:val="0"/>
          <w:numId w:val="5"/>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Data entry assistance or automatic data recording (Michael likes to record data, but sometimes he is too tired to do so)</w:t>
      </w:r>
    </w:p>
    <w:p w14:paraId="38EE34C9" w14:textId="77777777" w:rsidR="008F0277" w:rsidRDefault="00FF3E4E">
      <w:pPr>
        <w:widowControl w:val="0"/>
        <w:numPr>
          <w:ilvl w:val="0"/>
          <w:numId w:val="5"/>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Maintaining a routine (when there is no routine, "off" periods are longer and training sessions are shorter)</w:t>
      </w:r>
    </w:p>
    <w:p w14:paraId="38EE34CA" w14:textId="77777777" w:rsidR="008F0277" w:rsidRDefault="00FF3E4E">
      <w:pPr>
        <w:widowControl w:val="0"/>
        <w:numPr>
          <w:ilvl w:val="0"/>
          <w:numId w:val="5"/>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Providing information on:</w:t>
      </w:r>
    </w:p>
    <w:p w14:paraId="38EE34CB" w14:textId="77777777" w:rsidR="008F0277" w:rsidRDefault="00FF3E4E">
      <w:pPr>
        <w:widowControl w:val="0"/>
        <w:numPr>
          <w:ilvl w:val="1"/>
          <w:numId w:val="5"/>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Parkinson's level (e.g., if Parkinson's level is 7, training can be extended to 9)</w:t>
      </w:r>
    </w:p>
    <w:p w14:paraId="38EE34CC" w14:textId="77777777" w:rsidR="008F0277" w:rsidRDefault="00FF3E4E">
      <w:pPr>
        <w:widowControl w:val="0"/>
        <w:numPr>
          <w:ilvl w:val="1"/>
          <w:numId w:val="5"/>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Physical ability level</w:t>
      </w:r>
    </w:p>
    <w:p w14:paraId="38EE34CD" w14:textId="77777777" w:rsidR="008F0277" w:rsidRDefault="00FF3E4E">
      <w:pPr>
        <w:widowControl w:val="0"/>
        <w:numPr>
          <w:ilvl w:val="1"/>
          <w:numId w:val="5"/>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information should be available before training to allow for better training planning</w:t>
      </w:r>
    </w:p>
    <w:p w14:paraId="38EE34CE" w14:textId="77777777" w:rsidR="008F0277" w:rsidRDefault="00FF3E4E">
      <w:pPr>
        <w:widowControl w:val="0"/>
        <w:numPr>
          <w:ilvl w:val="0"/>
          <w:numId w:val="5"/>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Food intake alerts to prevent patients from eating foods that are not good for them (which can disrupt their routine)</w:t>
      </w:r>
    </w:p>
    <w:p w14:paraId="38EE34CF" w14:textId="77777777" w:rsidR="008F0277" w:rsidRDefault="00FF3E4E">
      <w:pPr>
        <w:widowControl w:val="0"/>
        <w:numPr>
          <w:ilvl w:val="0"/>
          <w:numId w:val="5"/>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Ability to learn and adapt to the user's needs</w:t>
      </w:r>
    </w:p>
    <w:p w14:paraId="38EE34D0" w14:textId="77777777" w:rsidR="008F0277" w:rsidRDefault="00FF3E4E">
      <w:pPr>
        <w:widowControl w:val="0"/>
        <w:numPr>
          <w:ilvl w:val="0"/>
          <w:numId w:val="5"/>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app doesn't need/can activate the user (wouldn't use it if it did)</w:t>
      </w:r>
    </w:p>
    <w:p w14:paraId="38EE34D1" w14:textId="77777777" w:rsidR="008F0277" w:rsidRDefault="00FF3E4E">
      <w:pPr>
        <w:widowControl w:val="0"/>
        <w:numPr>
          <w:ilvl w:val="0"/>
          <w:numId w:val="5"/>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Long-term data storage</w:t>
      </w:r>
    </w:p>
    <w:p w14:paraId="38EE34D2" w14:textId="77777777" w:rsidR="008F0277" w:rsidRDefault="00FF3E4E">
      <w:pPr>
        <w:widowControl w:val="0"/>
        <w:numPr>
          <w:ilvl w:val="0"/>
          <w:numId w:val="5"/>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Ability to compare data between different periods</w:t>
      </w:r>
    </w:p>
    <w:p w14:paraId="38EE34D3" w14:textId="77777777" w:rsidR="008F0277" w:rsidRDefault="00FF3E4E">
      <w:pPr>
        <w:widowControl w:val="0"/>
        <w:numPr>
          <w:ilvl w:val="0"/>
          <w:numId w:val="5"/>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Visualization of improvement (which metric improved and how)</w:t>
      </w:r>
    </w:p>
    <w:p w14:paraId="38EE34D4"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Additional Information about Michael:</w:t>
      </w:r>
    </w:p>
    <w:p w14:paraId="38EE34D5" w14:textId="77777777" w:rsidR="008F0277" w:rsidRDefault="00FF3E4E">
      <w:pPr>
        <w:widowControl w:val="0"/>
        <w:numPr>
          <w:ilvl w:val="0"/>
          <w:numId w:val="33"/>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He experiences highs before significant events and lows after them.</w:t>
      </w:r>
    </w:p>
    <w:p w14:paraId="38EE34D6" w14:textId="77777777" w:rsidR="008F0277" w:rsidRDefault="00FF3E4E">
      <w:pPr>
        <w:widowControl w:val="0"/>
        <w:numPr>
          <w:ilvl w:val="0"/>
          <w:numId w:val="3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He always needs to have something to look forward to.</w:t>
      </w:r>
    </w:p>
    <w:p w14:paraId="38EE34D7" w14:textId="77777777" w:rsidR="008F0277" w:rsidRDefault="00FF3E4E">
      <w:pPr>
        <w:widowControl w:val="0"/>
        <w:numPr>
          <w:ilvl w:val="0"/>
          <w:numId w:val="3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He needs to manage his adrenaline levels and stay active.</w:t>
      </w:r>
    </w:p>
    <w:p w14:paraId="38EE34D8" w14:textId="77777777" w:rsidR="008F0277" w:rsidRDefault="00FF3E4E">
      <w:pPr>
        <w:widowControl w:val="0"/>
        <w:numPr>
          <w:ilvl w:val="0"/>
          <w:numId w:val="3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He needs to pay attention to his eating habits and what he eats.</w:t>
      </w:r>
    </w:p>
    <w:p w14:paraId="38EE34D9" w14:textId="77777777" w:rsidR="008F0277" w:rsidRDefault="00FF3E4E">
      <w:pPr>
        <w:widowControl w:val="0"/>
        <w:numPr>
          <w:ilvl w:val="0"/>
          <w:numId w:val="3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He used to train twice a week with breaks, but now he can even do 2 workouts a day.</w:t>
      </w:r>
    </w:p>
    <w:p w14:paraId="38EE34DA" w14:textId="77777777" w:rsidR="008F0277" w:rsidRDefault="00FF3E4E">
      <w:pPr>
        <w:widowControl w:val="0"/>
        <w:numPr>
          <w:ilvl w:val="0"/>
          <w:numId w:val="3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His workouts are adapted to his mood and feelings.</w:t>
      </w:r>
    </w:p>
    <w:p w14:paraId="38EE34DB" w14:textId="77777777" w:rsidR="008F0277" w:rsidRDefault="00FF3E4E">
      <w:pPr>
        <w:widowControl w:val="0"/>
        <w:numPr>
          <w:ilvl w:val="0"/>
          <w:numId w:val="33"/>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Stress makes him feel worse.</w:t>
      </w:r>
    </w:p>
    <w:p w14:paraId="38EE34DD" w14:textId="77777777" w:rsidR="008F0277" w:rsidRDefault="00FF3E4E">
      <w:pPr>
        <w:pStyle w:val="Heading2"/>
        <w:keepNext w:val="0"/>
        <w:keepLines w:val="0"/>
        <w:widowControl w:val="0"/>
        <w:spacing w:after="80" w:line="240" w:lineRule="auto"/>
        <w:jc w:val="both"/>
        <w:rPr>
          <w:rFonts w:ascii="Times New Roman" w:eastAsia="Times New Roman" w:hAnsi="Times New Roman" w:cs="Times New Roman"/>
          <w:b/>
          <w:sz w:val="26"/>
          <w:szCs w:val="26"/>
        </w:rPr>
      </w:pPr>
      <w:bookmarkStart w:id="6" w:name="_heading=h.3dy6vkm" w:colFirst="0" w:colLast="0"/>
      <w:bookmarkStart w:id="7" w:name="_heading=h.1t3h5sf" w:colFirst="0" w:colLast="0"/>
      <w:bookmarkEnd w:id="6"/>
      <w:bookmarkEnd w:id="7"/>
      <w:r>
        <w:rPr>
          <w:rFonts w:ascii="Times New Roman" w:eastAsia="Times New Roman" w:hAnsi="Times New Roman" w:cs="Times New Roman"/>
          <w:b/>
          <w:sz w:val="26"/>
          <w:szCs w:val="26"/>
        </w:rPr>
        <w:t>Interview with Nir (Assistant Coach)</w:t>
      </w:r>
    </w:p>
    <w:p w14:paraId="38EE34DE" w14:textId="77777777" w:rsidR="008F0277" w:rsidRDefault="00FF3E4E">
      <w:pPr>
        <w:pStyle w:val="Heading2"/>
        <w:keepNext w:val="0"/>
        <w:keepLines w:val="0"/>
        <w:widowControl w:val="0"/>
        <w:numPr>
          <w:ilvl w:val="0"/>
          <w:numId w:val="10"/>
        </w:numPr>
        <w:spacing w:after="0" w:line="240" w:lineRule="auto"/>
        <w:jc w:val="both"/>
        <w:rPr>
          <w:rFonts w:ascii="Times New Roman" w:eastAsia="Times New Roman" w:hAnsi="Times New Roman" w:cs="Times New Roman"/>
          <w:sz w:val="26"/>
          <w:szCs w:val="26"/>
        </w:rPr>
      </w:pPr>
      <w:bookmarkStart w:id="8" w:name="_heading=h.4d34og8" w:colFirst="0" w:colLast="0"/>
      <w:bookmarkEnd w:id="8"/>
      <w:r>
        <w:rPr>
          <w:rFonts w:ascii="Times New Roman" w:eastAsia="Times New Roman" w:hAnsi="Times New Roman" w:cs="Times New Roman"/>
          <w:sz w:val="26"/>
          <w:szCs w:val="26"/>
        </w:rPr>
        <w:t>Conducts technical training with Michael, while Shimi works on movements that mimic specific movements and sounds (e.g., the sound of heels)</w:t>
      </w:r>
    </w:p>
    <w:p w14:paraId="38EE34DF" w14:textId="77777777" w:rsidR="008F0277" w:rsidRDefault="00FF3E4E">
      <w:pPr>
        <w:widowControl w:val="0"/>
        <w:numPr>
          <w:ilvl w:val="0"/>
          <w:numId w:val="10"/>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Ability to view Michael's condition information before training to allow for better </w:t>
      </w:r>
      <w:r>
        <w:rPr>
          <w:rFonts w:ascii="Times New Roman" w:eastAsia="Times New Roman" w:hAnsi="Times New Roman" w:cs="Times New Roman"/>
          <w:sz w:val="26"/>
          <w:szCs w:val="26"/>
        </w:rPr>
        <w:lastRenderedPageBreak/>
        <w:t>training planning</w:t>
      </w:r>
    </w:p>
    <w:p w14:paraId="38EE34E0" w14:textId="77777777" w:rsidR="008F0277" w:rsidRPr="00CC6C5E" w:rsidRDefault="00FF3E4E">
      <w:pPr>
        <w:pStyle w:val="Heading2"/>
        <w:keepNext w:val="0"/>
        <w:keepLines w:val="0"/>
        <w:widowControl w:val="0"/>
        <w:spacing w:after="80" w:line="240" w:lineRule="auto"/>
        <w:jc w:val="both"/>
        <w:rPr>
          <w:rFonts w:ascii="Times New Roman" w:eastAsia="Times New Roman" w:hAnsi="Times New Roman" w:cs="Times New Roman"/>
          <w:b/>
          <w:sz w:val="28"/>
          <w:szCs w:val="28"/>
        </w:rPr>
      </w:pPr>
      <w:bookmarkStart w:id="9" w:name="_heading=h.2s8eyo1" w:colFirst="0" w:colLast="0"/>
      <w:bookmarkEnd w:id="9"/>
      <w:r w:rsidRPr="00CC6C5E">
        <w:rPr>
          <w:rFonts w:ascii="Times New Roman" w:eastAsia="Times New Roman" w:hAnsi="Times New Roman" w:cs="Times New Roman"/>
          <w:b/>
          <w:sz w:val="28"/>
          <w:szCs w:val="28"/>
        </w:rPr>
        <w:t>System Purpose:</w:t>
      </w:r>
    </w:p>
    <w:p w14:paraId="38EE34E1" w14:textId="77777777" w:rsidR="008F0277" w:rsidRDefault="00FF3E4E">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system aims to develop an application that allows for the input of predefined data regarding food, activities, medications, mental states, and Parkinson's conditions. This data can be entered by either the patient or an authorized individual. The goal is to enable understanding, evaluation, and inference of personalized behavior patterns to improve the patient's daily well-being.</w:t>
      </w:r>
    </w:p>
    <w:p w14:paraId="38EE34E2" w14:textId="77777777" w:rsidR="008F0277" w:rsidRPr="00CC6C5E" w:rsidRDefault="00FF3E4E">
      <w:pPr>
        <w:pStyle w:val="Heading2"/>
        <w:keepNext w:val="0"/>
        <w:keepLines w:val="0"/>
        <w:widowControl w:val="0"/>
        <w:spacing w:after="80" w:line="240" w:lineRule="auto"/>
        <w:jc w:val="both"/>
        <w:rPr>
          <w:rFonts w:ascii="Times New Roman" w:eastAsia="Times New Roman" w:hAnsi="Times New Roman" w:cs="Times New Roman"/>
          <w:b/>
          <w:sz w:val="28"/>
          <w:szCs w:val="28"/>
        </w:rPr>
      </w:pPr>
      <w:bookmarkStart w:id="10" w:name="_heading=h.17dp8vu" w:colFirst="0" w:colLast="0"/>
      <w:bookmarkEnd w:id="10"/>
      <w:r w:rsidRPr="00CC6C5E">
        <w:rPr>
          <w:rFonts w:ascii="Times New Roman" w:eastAsia="Times New Roman" w:hAnsi="Times New Roman" w:cs="Times New Roman"/>
          <w:b/>
          <w:sz w:val="28"/>
          <w:szCs w:val="28"/>
        </w:rPr>
        <w:t>System Requirements:</w:t>
      </w:r>
    </w:p>
    <w:p w14:paraId="38EE34E3" w14:textId="77777777" w:rsidR="008F0277" w:rsidRDefault="00FF3E4E">
      <w:pPr>
        <w:pStyle w:val="Heading3"/>
        <w:keepNext w:val="0"/>
        <w:keepLines w:val="0"/>
        <w:widowControl w:val="0"/>
        <w:numPr>
          <w:ilvl w:val="0"/>
          <w:numId w:val="26"/>
        </w:numPr>
        <w:spacing w:before="280" w:after="0" w:line="240" w:lineRule="auto"/>
        <w:jc w:val="both"/>
        <w:rPr>
          <w:rFonts w:ascii="Times New Roman" w:eastAsia="Times New Roman" w:hAnsi="Times New Roman" w:cs="Times New Roman"/>
          <w:sz w:val="26"/>
          <w:szCs w:val="26"/>
        </w:rPr>
      </w:pPr>
      <w:bookmarkStart w:id="11" w:name="_heading=h.3rdcrjn" w:colFirst="0" w:colLast="0"/>
      <w:bookmarkEnd w:id="11"/>
      <w:r>
        <w:rPr>
          <w:rFonts w:ascii="Times New Roman" w:eastAsia="Times New Roman" w:hAnsi="Times New Roman" w:cs="Times New Roman"/>
          <w:b/>
          <w:color w:val="000000"/>
          <w:sz w:val="26"/>
          <w:szCs w:val="26"/>
        </w:rPr>
        <w:t xml:space="preserve">Personalized Output - </w:t>
      </w:r>
      <w:r>
        <w:rPr>
          <w:rFonts w:ascii="Times New Roman" w:eastAsia="Times New Roman" w:hAnsi="Times New Roman" w:cs="Times New Roman"/>
          <w:sz w:val="26"/>
          <w:szCs w:val="26"/>
        </w:rPr>
        <w:t>Each stakeholder should receive output tailored to their specific needs. This may include information on food intake, sleep patterns, and supplements (e.g., B12, vitamin D, etc.).</w:t>
      </w:r>
    </w:p>
    <w:p w14:paraId="38EE34E4" w14:textId="77777777" w:rsidR="008F0277" w:rsidRDefault="00FF3E4E">
      <w:pPr>
        <w:pStyle w:val="Heading3"/>
        <w:keepNext w:val="0"/>
        <w:keepLines w:val="0"/>
        <w:widowControl w:val="0"/>
        <w:numPr>
          <w:ilvl w:val="0"/>
          <w:numId w:val="26"/>
        </w:numPr>
        <w:spacing w:before="0" w:after="0" w:line="240" w:lineRule="auto"/>
        <w:jc w:val="both"/>
        <w:rPr>
          <w:rFonts w:ascii="Times New Roman" w:eastAsia="Times New Roman" w:hAnsi="Times New Roman" w:cs="Times New Roman"/>
          <w:sz w:val="26"/>
          <w:szCs w:val="26"/>
        </w:rPr>
      </w:pPr>
      <w:bookmarkStart w:id="12" w:name="_heading=h.26in1rg" w:colFirst="0" w:colLast="0"/>
      <w:bookmarkEnd w:id="12"/>
      <w:r>
        <w:rPr>
          <w:rFonts w:ascii="Times New Roman" w:eastAsia="Times New Roman" w:hAnsi="Times New Roman" w:cs="Times New Roman"/>
          <w:b/>
          <w:color w:val="000000"/>
          <w:sz w:val="26"/>
          <w:szCs w:val="26"/>
        </w:rPr>
        <w:t xml:space="preserve">Nutrient Analysis - </w:t>
      </w:r>
      <w:r>
        <w:rPr>
          <w:rFonts w:ascii="Times New Roman" w:eastAsia="Times New Roman" w:hAnsi="Times New Roman" w:cs="Times New Roman"/>
          <w:sz w:val="26"/>
          <w:szCs w:val="26"/>
        </w:rPr>
        <w:t>The app should be able to convert food intake into macronutrients (carbohydrates, proteins, etc.) for further analysis.</w:t>
      </w:r>
    </w:p>
    <w:p w14:paraId="38EE34E5" w14:textId="77777777" w:rsidR="008F0277" w:rsidRDefault="00FF3E4E">
      <w:pPr>
        <w:pStyle w:val="Heading3"/>
        <w:keepNext w:val="0"/>
        <w:keepLines w:val="0"/>
        <w:widowControl w:val="0"/>
        <w:numPr>
          <w:ilvl w:val="0"/>
          <w:numId w:val="26"/>
        </w:numPr>
        <w:spacing w:before="0" w:after="0" w:line="240" w:lineRule="auto"/>
        <w:jc w:val="both"/>
        <w:rPr>
          <w:rFonts w:ascii="Times New Roman" w:eastAsia="Times New Roman" w:hAnsi="Times New Roman" w:cs="Times New Roman"/>
          <w:sz w:val="26"/>
          <w:szCs w:val="26"/>
        </w:rPr>
      </w:pPr>
      <w:bookmarkStart w:id="13" w:name="_heading=h.lnxbz9" w:colFirst="0" w:colLast="0"/>
      <w:bookmarkEnd w:id="13"/>
      <w:r>
        <w:rPr>
          <w:rFonts w:ascii="Times New Roman" w:eastAsia="Times New Roman" w:hAnsi="Times New Roman" w:cs="Times New Roman"/>
          <w:b/>
          <w:color w:val="000000"/>
          <w:sz w:val="26"/>
          <w:szCs w:val="26"/>
        </w:rPr>
        <w:t xml:space="preserve">"Off" State Detection - </w:t>
      </w:r>
      <w:r>
        <w:rPr>
          <w:rFonts w:ascii="Times New Roman" w:eastAsia="Times New Roman" w:hAnsi="Times New Roman" w:cs="Times New Roman"/>
          <w:sz w:val="26"/>
          <w:szCs w:val="26"/>
        </w:rPr>
        <w:t>The app should identify when the patient enters an "off" state, characterized by a decline in motor and cognitive function.</w:t>
      </w:r>
    </w:p>
    <w:p w14:paraId="38EE34E6" w14:textId="77777777" w:rsidR="008F0277" w:rsidRDefault="00FF3E4E">
      <w:pPr>
        <w:pStyle w:val="Heading3"/>
        <w:keepNext w:val="0"/>
        <w:keepLines w:val="0"/>
        <w:widowControl w:val="0"/>
        <w:numPr>
          <w:ilvl w:val="0"/>
          <w:numId w:val="26"/>
        </w:numPr>
        <w:spacing w:before="0" w:after="0" w:line="240" w:lineRule="auto"/>
        <w:jc w:val="both"/>
        <w:rPr>
          <w:rFonts w:ascii="Times New Roman" w:eastAsia="Times New Roman" w:hAnsi="Times New Roman" w:cs="Times New Roman"/>
          <w:sz w:val="26"/>
          <w:szCs w:val="26"/>
        </w:rPr>
      </w:pPr>
      <w:bookmarkStart w:id="14" w:name="_heading=h.35nkun2" w:colFirst="0" w:colLast="0"/>
      <w:bookmarkEnd w:id="14"/>
      <w:r>
        <w:rPr>
          <w:rFonts w:ascii="Times New Roman" w:eastAsia="Times New Roman" w:hAnsi="Times New Roman" w:cs="Times New Roman"/>
          <w:b/>
          <w:color w:val="000000"/>
          <w:sz w:val="26"/>
          <w:szCs w:val="26"/>
        </w:rPr>
        <w:t xml:space="preserve">"Off" State Exit Detection - </w:t>
      </w:r>
      <w:r>
        <w:rPr>
          <w:rFonts w:ascii="Times New Roman" w:eastAsia="Times New Roman" w:hAnsi="Times New Roman" w:cs="Times New Roman"/>
          <w:sz w:val="26"/>
          <w:szCs w:val="26"/>
        </w:rPr>
        <w:t>The app should also identify when the patient exits an "off" state and transitions back to a normal state.</w:t>
      </w:r>
    </w:p>
    <w:p w14:paraId="38EE34E7" w14:textId="77777777" w:rsidR="008F0277" w:rsidRDefault="00FF3E4E">
      <w:pPr>
        <w:pStyle w:val="Heading3"/>
        <w:keepNext w:val="0"/>
        <w:keepLines w:val="0"/>
        <w:widowControl w:val="0"/>
        <w:numPr>
          <w:ilvl w:val="0"/>
          <w:numId w:val="26"/>
        </w:numPr>
        <w:spacing w:before="0" w:after="0" w:line="240" w:lineRule="auto"/>
        <w:jc w:val="both"/>
        <w:rPr>
          <w:rFonts w:ascii="Times New Roman" w:eastAsia="Times New Roman" w:hAnsi="Times New Roman" w:cs="Times New Roman"/>
          <w:sz w:val="26"/>
          <w:szCs w:val="26"/>
        </w:rPr>
      </w:pPr>
      <w:bookmarkStart w:id="15" w:name="_heading=h.1ksv4uv" w:colFirst="0" w:colLast="0"/>
      <w:bookmarkEnd w:id="15"/>
      <w:r>
        <w:rPr>
          <w:rFonts w:ascii="Times New Roman" w:eastAsia="Times New Roman" w:hAnsi="Times New Roman" w:cs="Times New Roman"/>
          <w:b/>
          <w:color w:val="000000"/>
          <w:sz w:val="26"/>
          <w:szCs w:val="26"/>
        </w:rPr>
        <w:t xml:space="preserve">"Off" State Characterization - </w:t>
      </w:r>
      <w:r>
        <w:rPr>
          <w:rFonts w:ascii="Times New Roman" w:eastAsia="Times New Roman" w:hAnsi="Times New Roman" w:cs="Times New Roman"/>
          <w:sz w:val="26"/>
          <w:szCs w:val="26"/>
        </w:rPr>
        <w:t>The app should provide insights into the factors that trigger the patient's entry into an "off" state.</w:t>
      </w:r>
    </w:p>
    <w:p w14:paraId="38EE34E8" w14:textId="77777777" w:rsidR="008F0277" w:rsidRDefault="00FF3E4E">
      <w:pPr>
        <w:pStyle w:val="Heading3"/>
        <w:keepNext w:val="0"/>
        <w:keepLines w:val="0"/>
        <w:widowControl w:val="0"/>
        <w:numPr>
          <w:ilvl w:val="0"/>
          <w:numId w:val="26"/>
        </w:numPr>
        <w:spacing w:before="0" w:after="0" w:line="240" w:lineRule="auto"/>
        <w:jc w:val="both"/>
        <w:rPr>
          <w:rFonts w:ascii="Times New Roman" w:eastAsia="Times New Roman" w:hAnsi="Times New Roman" w:cs="Times New Roman"/>
          <w:b/>
          <w:color w:val="000000"/>
          <w:sz w:val="26"/>
          <w:szCs w:val="26"/>
        </w:rPr>
      </w:pPr>
      <w:bookmarkStart w:id="16" w:name="_heading=h.44sinio" w:colFirst="0" w:colLast="0"/>
      <w:bookmarkEnd w:id="16"/>
      <w:r>
        <w:rPr>
          <w:rFonts w:ascii="Times New Roman" w:eastAsia="Times New Roman" w:hAnsi="Times New Roman" w:cs="Times New Roman"/>
          <w:b/>
          <w:color w:val="000000"/>
          <w:sz w:val="26"/>
          <w:szCs w:val="26"/>
        </w:rPr>
        <w:t xml:space="preserve">"Off" State Reasons - </w:t>
      </w:r>
      <w:r>
        <w:rPr>
          <w:rFonts w:ascii="Times New Roman" w:eastAsia="Times New Roman" w:hAnsi="Times New Roman" w:cs="Times New Roman"/>
          <w:sz w:val="26"/>
          <w:szCs w:val="26"/>
        </w:rPr>
        <w:t>The app should explain the underlying reasons behind the patient's "off" episodes.</w:t>
      </w:r>
    </w:p>
    <w:p w14:paraId="38EE34E9" w14:textId="77777777" w:rsidR="008F0277" w:rsidRDefault="00FF3E4E">
      <w:pPr>
        <w:pStyle w:val="Heading3"/>
        <w:keepNext w:val="0"/>
        <w:keepLines w:val="0"/>
        <w:widowControl w:val="0"/>
        <w:numPr>
          <w:ilvl w:val="0"/>
          <w:numId w:val="75"/>
        </w:numPr>
        <w:spacing w:before="0" w:after="0" w:line="240" w:lineRule="auto"/>
        <w:jc w:val="both"/>
        <w:rPr>
          <w:rFonts w:ascii="Times New Roman" w:eastAsia="Times New Roman" w:hAnsi="Times New Roman" w:cs="Times New Roman"/>
          <w:b/>
          <w:color w:val="000000"/>
          <w:sz w:val="26"/>
          <w:szCs w:val="26"/>
        </w:rPr>
      </w:pPr>
      <w:bookmarkStart w:id="17" w:name="_heading=h.2jxsxqh" w:colFirst="0" w:colLast="0"/>
      <w:bookmarkEnd w:id="17"/>
      <w:r>
        <w:rPr>
          <w:rFonts w:ascii="Times New Roman" w:eastAsia="Times New Roman" w:hAnsi="Times New Roman" w:cs="Times New Roman"/>
          <w:b/>
          <w:color w:val="000000"/>
          <w:sz w:val="26"/>
          <w:szCs w:val="26"/>
        </w:rPr>
        <w:t xml:space="preserve">"On" State Analysis - </w:t>
      </w:r>
      <w:r>
        <w:rPr>
          <w:rFonts w:ascii="Times New Roman" w:eastAsia="Times New Roman" w:hAnsi="Times New Roman" w:cs="Times New Roman"/>
          <w:sz w:val="26"/>
          <w:szCs w:val="26"/>
        </w:rPr>
        <w:t xml:space="preserve">Similar to the "off" state, the app should analyze and provide insights into the </w:t>
      </w:r>
      <w:proofErr w:type="gramStart"/>
      <w:r>
        <w:rPr>
          <w:rFonts w:ascii="Times New Roman" w:eastAsia="Times New Roman" w:hAnsi="Times New Roman" w:cs="Times New Roman"/>
          <w:sz w:val="26"/>
          <w:szCs w:val="26"/>
        </w:rPr>
        <w:t>patient's</w:t>
      </w:r>
      <w:proofErr w:type="gramEnd"/>
      <w:r>
        <w:rPr>
          <w:rFonts w:ascii="Times New Roman" w:eastAsia="Times New Roman" w:hAnsi="Times New Roman" w:cs="Times New Roman"/>
          <w:sz w:val="26"/>
          <w:szCs w:val="26"/>
        </w:rPr>
        <w:t xml:space="preserve"> "on" states, characterized by periods of improved function.</w:t>
      </w:r>
    </w:p>
    <w:p w14:paraId="38EE34EA" w14:textId="77777777" w:rsidR="008F0277" w:rsidRDefault="00FF3E4E">
      <w:pPr>
        <w:pStyle w:val="Heading3"/>
        <w:keepNext w:val="0"/>
        <w:keepLines w:val="0"/>
        <w:widowControl w:val="0"/>
        <w:numPr>
          <w:ilvl w:val="0"/>
          <w:numId w:val="28"/>
        </w:numPr>
        <w:spacing w:before="0" w:line="240" w:lineRule="auto"/>
        <w:jc w:val="both"/>
        <w:rPr>
          <w:rFonts w:ascii="Times New Roman" w:eastAsia="Times New Roman" w:hAnsi="Times New Roman" w:cs="Times New Roman"/>
          <w:sz w:val="26"/>
          <w:szCs w:val="26"/>
        </w:rPr>
      </w:pPr>
      <w:bookmarkStart w:id="18" w:name="_heading=h.z337ya" w:colFirst="0" w:colLast="0"/>
      <w:bookmarkEnd w:id="18"/>
      <w:r>
        <w:rPr>
          <w:rFonts w:ascii="Times New Roman" w:eastAsia="Times New Roman" w:hAnsi="Times New Roman" w:cs="Times New Roman"/>
          <w:b/>
          <w:color w:val="000000"/>
          <w:sz w:val="26"/>
          <w:szCs w:val="26"/>
        </w:rPr>
        <w:t xml:space="preserve">Comparative Analysis - </w:t>
      </w:r>
      <w:r>
        <w:rPr>
          <w:rFonts w:ascii="Times New Roman" w:eastAsia="Times New Roman" w:hAnsi="Times New Roman" w:cs="Times New Roman"/>
          <w:sz w:val="26"/>
          <w:szCs w:val="26"/>
        </w:rPr>
        <w:t>The app should allow for comparison of the patient's current state to their historical data, identifying trends and patterns over time.</w:t>
      </w:r>
    </w:p>
    <w:p w14:paraId="38EE34EB" w14:textId="77777777" w:rsidR="008F0277" w:rsidRDefault="00FF3E4E">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Next meeting: online meeting with Dana </w:t>
      </w:r>
      <w:proofErr w:type="spellStart"/>
      <w:r>
        <w:rPr>
          <w:rFonts w:ascii="Times New Roman" w:eastAsia="Times New Roman" w:hAnsi="Times New Roman" w:cs="Times New Roman"/>
          <w:sz w:val="26"/>
          <w:szCs w:val="26"/>
        </w:rPr>
        <w:t>Valiro</w:t>
      </w:r>
      <w:proofErr w:type="spellEnd"/>
      <w:r>
        <w:rPr>
          <w:rFonts w:ascii="Times New Roman" w:eastAsia="Times New Roman" w:hAnsi="Times New Roman" w:cs="Times New Roman"/>
          <w:sz w:val="26"/>
          <w:szCs w:val="26"/>
        </w:rPr>
        <w:t xml:space="preserve"> the nutritionist</w:t>
      </w:r>
      <w:r>
        <w:rPr>
          <w:rFonts w:ascii="Times New Roman" w:eastAsia="Times New Roman" w:hAnsi="Times New Roman" w:cs="Times New Roman"/>
          <w:b/>
          <w:sz w:val="34"/>
          <w:szCs w:val="34"/>
        </w:rPr>
        <w:t xml:space="preserve"> </w:t>
      </w:r>
      <w:r>
        <w:rPr>
          <w:rFonts w:ascii="Times New Roman" w:eastAsia="Times New Roman" w:hAnsi="Times New Roman" w:cs="Times New Roman"/>
          <w:sz w:val="26"/>
          <w:szCs w:val="26"/>
        </w:rPr>
        <w:t>on Thursday 5/23 at 1:00 PM on Zoom</w:t>
      </w:r>
    </w:p>
    <w:p w14:paraId="38EE34EC" w14:textId="7F7D0BE2" w:rsidR="008F0277" w:rsidRDefault="00CC6C5E">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Thank </w:t>
      </w:r>
      <w:r w:rsidR="00FF3E4E">
        <w:rPr>
          <w:rFonts w:ascii="Times New Roman" w:eastAsia="Times New Roman" w:hAnsi="Times New Roman" w:cs="Times New Roman"/>
          <w:sz w:val="26"/>
          <w:szCs w:val="26"/>
        </w:rPr>
        <w:t>you for the opportunity,</w:t>
      </w:r>
    </w:p>
    <w:p w14:paraId="38EE34ED" w14:textId="77777777" w:rsidR="008F0277" w:rsidRDefault="00FF3E4E">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Julia.</w:t>
      </w:r>
    </w:p>
    <w:p w14:paraId="35EF41D1" w14:textId="77777777" w:rsidR="00C937E5" w:rsidRDefault="00C937E5">
      <w:pPr>
        <w:rPr>
          <w:ins w:id="19" w:author="Julia Sheidin" w:date="2024-09-01T14:07:00Z" w16du:dateUtc="2024-09-01T11:07:00Z"/>
          <w:rFonts w:ascii="Times New Roman" w:eastAsia="Times New Roman" w:hAnsi="Times New Roman" w:cs="Times New Roman"/>
          <w:sz w:val="28"/>
          <w:szCs w:val="28"/>
        </w:rPr>
      </w:pPr>
      <w:ins w:id="20" w:author="Julia Sheidin" w:date="2024-09-01T14:07:00Z" w16du:dateUtc="2024-09-01T11:07:00Z">
        <w:r>
          <w:rPr>
            <w:rFonts w:ascii="Times New Roman" w:eastAsia="Times New Roman" w:hAnsi="Times New Roman" w:cs="Times New Roman"/>
            <w:sz w:val="28"/>
            <w:szCs w:val="28"/>
          </w:rPr>
          <w:br w:type="page"/>
        </w:r>
      </w:ins>
    </w:p>
    <w:p w14:paraId="38EE34EE" w14:textId="0E48E0B5" w:rsidR="008F0277" w:rsidRPr="00CC6C5E" w:rsidRDefault="00FF3E4E">
      <w:pPr>
        <w:widowControl w:val="0"/>
        <w:spacing w:before="240" w:after="240" w:line="240" w:lineRule="auto"/>
        <w:jc w:val="both"/>
        <w:rPr>
          <w:rFonts w:ascii="Times New Roman" w:eastAsia="Times New Roman" w:hAnsi="Times New Roman" w:cs="Times New Roman"/>
          <w:b/>
          <w:bCs/>
          <w:sz w:val="28"/>
          <w:szCs w:val="28"/>
        </w:rPr>
      </w:pPr>
      <w:r w:rsidRPr="00CC6C5E">
        <w:rPr>
          <w:rFonts w:ascii="Times New Roman" w:eastAsia="Times New Roman" w:hAnsi="Times New Roman" w:cs="Times New Roman"/>
          <w:b/>
          <w:bCs/>
          <w:sz w:val="28"/>
          <w:szCs w:val="28"/>
          <w:u w:val="single"/>
        </w:rPr>
        <w:lastRenderedPageBreak/>
        <w:t xml:space="preserve">Summary </w:t>
      </w:r>
      <w:r w:rsidR="00C937E5" w:rsidRPr="00CC6C5E">
        <w:rPr>
          <w:rFonts w:ascii="Times New Roman" w:eastAsia="Times New Roman" w:hAnsi="Times New Roman" w:cs="Times New Roman"/>
          <w:b/>
          <w:bCs/>
          <w:sz w:val="28"/>
          <w:szCs w:val="28"/>
          <w:u w:val="single"/>
        </w:rPr>
        <w:t xml:space="preserve">of </w:t>
      </w:r>
      <w:r w:rsidR="00CC6C5E">
        <w:rPr>
          <w:rFonts w:ascii="Times New Roman" w:eastAsia="Times New Roman" w:hAnsi="Times New Roman" w:cs="Times New Roman"/>
          <w:b/>
          <w:bCs/>
          <w:sz w:val="28"/>
          <w:szCs w:val="28"/>
          <w:u w:val="single"/>
        </w:rPr>
        <w:t xml:space="preserve">the </w:t>
      </w:r>
      <w:r w:rsidRPr="00CC6C5E">
        <w:rPr>
          <w:rFonts w:ascii="Times New Roman" w:eastAsia="Times New Roman" w:hAnsi="Times New Roman" w:cs="Times New Roman"/>
          <w:b/>
          <w:bCs/>
          <w:sz w:val="28"/>
          <w:szCs w:val="28"/>
          <w:u w:val="single"/>
        </w:rPr>
        <w:t xml:space="preserve">third </w:t>
      </w:r>
      <w:r w:rsidR="00C937E5" w:rsidRPr="00CC6C5E">
        <w:rPr>
          <w:rFonts w:ascii="Times New Roman" w:eastAsia="Times New Roman" w:hAnsi="Times New Roman" w:cs="Times New Roman"/>
          <w:b/>
          <w:bCs/>
          <w:sz w:val="28"/>
          <w:szCs w:val="28"/>
          <w:u w:val="single"/>
        </w:rPr>
        <w:t>m</w:t>
      </w:r>
      <w:r w:rsidRPr="00CC6C5E">
        <w:rPr>
          <w:rFonts w:ascii="Times New Roman" w:eastAsia="Times New Roman" w:hAnsi="Times New Roman" w:cs="Times New Roman"/>
          <w:b/>
          <w:bCs/>
          <w:sz w:val="28"/>
          <w:szCs w:val="28"/>
          <w:u w:val="single"/>
        </w:rPr>
        <w:t>eeting</w:t>
      </w:r>
      <w:r w:rsidRPr="00CC6C5E">
        <w:rPr>
          <w:rFonts w:ascii="Times New Roman" w:eastAsia="Times New Roman" w:hAnsi="Times New Roman" w:cs="Times New Roman"/>
          <w:b/>
          <w:bCs/>
          <w:sz w:val="28"/>
          <w:szCs w:val="28"/>
        </w:rPr>
        <w:t>:</w:t>
      </w:r>
    </w:p>
    <w:p w14:paraId="38EE34EF" w14:textId="77777777" w:rsidR="008F0277" w:rsidRDefault="00FF3E4E">
      <w:pPr>
        <w:pStyle w:val="Heading2"/>
        <w:keepNext w:val="0"/>
        <w:keepLines w:val="0"/>
        <w:widowControl w:val="0"/>
        <w:spacing w:after="80" w:line="240" w:lineRule="auto"/>
        <w:jc w:val="both"/>
        <w:rPr>
          <w:rFonts w:ascii="Times New Roman" w:eastAsia="Times New Roman" w:hAnsi="Times New Roman" w:cs="Times New Roman"/>
          <w:b/>
          <w:sz w:val="34"/>
          <w:szCs w:val="34"/>
        </w:rPr>
      </w:pPr>
      <w:bookmarkStart w:id="21" w:name="_heading=h.3j2qqm3" w:colFirst="0" w:colLast="0"/>
      <w:bookmarkEnd w:id="21"/>
      <w:r>
        <w:rPr>
          <w:rFonts w:ascii="Times New Roman" w:eastAsia="Times New Roman" w:hAnsi="Times New Roman" w:cs="Times New Roman"/>
          <w:b/>
          <w:sz w:val="26"/>
          <w:szCs w:val="26"/>
        </w:rPr>
        <w:t>Zoom Meeting with Nutritionist Dana and Lior</w:t>
      </w:r>
    </w:p>
    <w:p w14:paraId="38EE34F1" w14:textId="6B7E47DE" w:rsidR="008F0277" w:rsidRDefault="00FF3E4E" w:rsidP="003C4F3B">
      <w:pPr>
        <w:widowControl w:val="0"/>
        <w:spacing w:before="240" w:after="240" w:line="240" w:lineRule="auto"/>
        <w:jc w:val="both"/>
        <w:rPr>
          <w:rFonts w:ascii="Times New Roman" w:eastAsia="Times New Roman" w:hAnsi="Times New Roman" w:cs="Times New Roman"/>
          <w:color w:val="1155CC"/>
          <w:sz w:val="26"/>
          <w:szCs w:val="26"/>
          <w:u w:val="single"/>
          <w:rtl/>
        </w:rPr>
      </w:pPr>
      <w:r>
        <w:rPr>
          <w:rFonts w:ascii="Times New Roman" w:eastAsia="Times New Roman" w:hAnsi="Times New Roman" w:cs="Times New Roman"/>
          <w:b/>
          <w:sz w:val="26"/>
          <w:szCs w:val="26"/>
        </w:rPr>
        <w:t>Attendees</w:t>
      </w:r>
      <w:r>
        <w:rPr>
          <w:rFonts w:ascii="Times New Roman" w:eastAsia="Times New Roman" w:hAnsi="Times New Roman" w:cs="Times New Roman"/>
          <w:b/>
          <w:sz w:val="24"/>
          <w:szCs w:val="24"/>
        </w:rPr>
        <w:t>:</w:t>
      </w:r>
      <w:r>
        <w:rPr>
          <w:rFonts w:ascii="Times New Roman" w:eastAsia="Times New Roman" w:hAnsi="Times New Roman" w:cs="Times New Roman"/>
          <w:sz w:val="28"/>
          <w:szCs w:val="28"/>
        </w:rPr>
        <w:t xml:space="preserve"> </w:t>
      </w:r>
      <w:r>
        <w:rPr>
          <w:rFonts w:ascii="Times New Roman" w:eastAsia="Times New Roman" w:hAnsi="Times New Roman" w:cs="Times New Roman"/>
          <w:sz w:val="26"/>
          <w:szCs w:val="26"/>
        </w:rPr>
        <w:t xml:space="preserve">Michael </w:t>
      </w:r>
      <w:proofErr w:type="spellStart"/>
      <w:r>
        <w:rPr>
          <w:rFonts w:ascii="Times New Roman" w:eastAsia="Times New Roman" w:hAnsi="Times New Roman" w:cs="Times New Roman"/>
          <w:sz w:val="26"/>
          <w:szCs w:val="26"/>
        </w:rPr>
        <w:t>Yikont</w:t>
      </w:r>
      <w:proofErr w:type="spellEnd"/>
      <w:r>
        <w:rPr>
          <w:rFonts w:ascii="Times New Roman" w:eastAsia="Times New Roman" w:hAnsi="Times New Roman" w:cs="Times New Roman"/>
          <w:sz w:val="26"/>
          <w:szCs w:val="26"/>
        </w:rPr>
        <w:t xml:space="preserve">, Dana </w:t>
      </w:r>
      <w:proofErr w:type="spellStart"/>
      <w:r>
        <w:rPr>
          <w:rFonts w:ascii="Times New Roman" w:eastAsia="Times New Roman" w:hAnsi="Times New Roman" w:cs="Times New Roman"/>
          <w:sz w:val="26"/>
          <w:szCs w:val="26"/>
        </w:rPr>
        <w:t>Vliro</w:t>
      </w:r>
      <w:proofErr w:type="spellEnd"/>
      <w:r>
        <w:rPr>
          <w:rFonts w:ascii="Times New Roman" w:eastAsia="Times New Roman" w:hAnsi="Times New Roman" w:cs="Times New Roman"/>
          <w:sz w:val="26"/>
          <w:szCs w:val="26"/>
        </w:rPr>
        <w:t xml:space="preserve">, Julia </w:t>
      </w:r>
      <w:r w:rsidR="00C937E5">
        <w:rPr>
          <w:rFonts w:ascii="Times New Roman" w:eastAsia="Times New Roman" w:hAnsi="Times New Roman" w:cs="Times New Roman"/>
          <w:sz w:val="26"/>
          <w:szCs w:val="26"/>
        </w:rPr>
        <w:t>Sheidin</w:t>
      </w:r>
      <w:r>
        <w:rPr>
          <w:rFonts w:ascii="Times New Roman" w:eastAsia="Times New Roman" w:hAnsi="Times New Roman" w:cs="Times New Roman"/>
          <w:sz w:val="26"/>
          <w:szCs w:val="26"/>
        </w:rPr>
        <w:t xml:space="preserve">, Aviram Fishman, </w:t>
      </w:r>
      <w:proofErr w:type="spellStart"/>
      <w:r>
        <w:rPr>
          <w:rFonts w:ascii="Times New Roman" w:eastAsia="Times New Roman" w:hAnsi="Times New Roman" w:cs="Times New Roman"/>
          <w:sz w:val="26"/>
          <w:szCs w:val="26"/>
        </w:rPr>
        <w:t>Ornit</w:t>
      </w:r>
      <w:proofErr w:type="spellEnd"/>
      <w:r>
        <w:rPr>
          <w:rFonts w:ascii="Times New Roman" w:eastAsia="Times New Roman" w:hAnsi="Times New Roman" w:cs="Times New Roman"/>
          <w:sz w:val="26"/>
          <w:szCs w:val="26"/>
        </w:rPr>
        <w:t xml:space="preserve"> Bar-</w:t>
      </w:r>
      <w:proofErr w:type="spellStart"/>
      <w:r>
        <w:rPr>
          <w:rFonts w:ascii="Times New Roman" w:eastAsia="Times New Roman" w:hAnsi="Times New Roman" w:cs="Times New Roman"/>
          <w:sz w:val="26"/>
          <w:szCs w:val="26"/>
        </w:rPr>
        <w:t>Zeet</w:t>
      </w:r>
      <w:proofErr w:type="spellEnd"/>
    </w:p>
    <w:p w14:paraId="38EE34F2"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Meeting Goals:</w:t>
      </w:r>
    </w:p>
    <w:p w14:paraId="38EE34F3" w14:textId="77777777" w:rsidR="008F0277" w:rsidRDefault="00FF3E4E">
      <w:pPr>
        <w:widowControl w:val="0"/>
        <w:numPr>
          <w:ilvl w:val="0"/>
          <w:numId w:val="46"/>
        </w:numPr>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Understand Dana's needs for the planned system.</w:t>
      </w:r>
    </w:p>
    <w:p w14:paraId="38EE34F4"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General Requirements:</w:t>
      </w:r>
    </w:p>
    <w:p w14:paraId="38EE34F5" w14:textId="77777777" w:rsidR="008F0277" w:rsidRDefault="00FF3E4E">
      <w:pPr>
        <w:widowControl w:val="0"/>
        <w:numPr>
          <w:ilvl w:val="0"/>
          <w:numId w:val="6"/>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Unified platform:</w:t>
      </w:r>
      <w:r>
        <w:rPr>
          <w:rFonts w:ascii="Times New Roman" w:eastAsia="Times New Roman" w:hAnsi="Times New Roman" w:cs="Times New Roman"/>
          <w:sz w:val="26"/>
          <w:szCs w:val="26"/>
        </w:rPr>
        <w:t xml:space="preserve"> Connect all individuals involved in the patient's care.</w:t>
      </w:r>
    </w:p>
    <w:p w14:paraId="38EE34F6" w14:textId="77777777" w:rsidR="008F0277" w:rsidRDefault="00FF3E4E">
      <w:pPr>
        <w:widowControl w:val="0"/>
        <w:numPr>
          <w:ilvl w:val="0"/>
          <w:numId w:val="6"/>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Encouraging system usage:</w:t>
      </w:r>
      <w:r>
        <w:rPr>
          <w:rFonts w:ascii="Times New Roman" w:eastAsia="Times New Roman" w:hAnsi="Times New Roman" w:cs="Times New Roman"/>
          <w:sz w:val="26"/>
          <w:szCs w:val="26"/>
        </w:rPr>
        <w:t xml:space="preserve"> Address the lack of awareness among Parkinson's patients regarding the importance of nutrition.</w:t>
      </w:r>
    </w:p>
    <w:p w14:paraId="38EE34F7" w14:textId="77777777" w:rsidR="008F0277" w:rsidRDefault="00FF3E4E">
      <w:pPr>
        <w:widowControl w:val="0"/>
        <w:numPr>
          <w:ilvl w:val="0"/>
          <w:numId w:val="6"/>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Accessibility:</w:t>
      </w:r>
      <w:r>
        <w:rPr>
          <w:rFonts w:ascii="Times New Roman" w:eastAsia="Times New Roman" w:hAnsi="Times New Roman" w:cs="Times New Roman"/>
          <w:sz w:val="26"/>
          <w:szCs w:val="26"/>
        </w:rPr>
        <w:t xml:space="preserve"> Cater to patients of different ages and situations.</w:t>
      </w:r>
    </w:p>
    <w:p w14:paraId="38EE34F8" w14:textId="77777777" w:rsidR="008F0277" w:rsidRDefault="00FF3E4E">
      <w:pPr>
        <w:widowControl w:val="0"/>
        <w:numPr>
          <w:ilvl w:val="0"/>
          <w:numId w:val="6"/>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Flexible data entry:</w:t>
      </w:r>
      <w:r>
        <w:rPr>
          <w:rFonts w:ascii="Times New Roman" w:eastAsia="Times New Roman" w:hAnsi="Times New Roman" w:cs="Times New Roman"/>
          <w:sz w:val="26"/>
          <w:szCs w:val="26"/>
        </w:rPr>
        <w:t xml:space="preserve"> Allow for various input methods, including images and recordings.</w:t>
      </w:r>
    </w:p>
    <w:p w14:paraId="38EE34F9" w14:textId="77777777" w:rsidR="008F0277" w:rsidRDefault="00FF3E4E">
      <w:pPr>
        <w:widowControl w:val="0"/>
        <w:numPr>
          <w:ilvl w:val="0"/>
          <w:numId w:val="6"/>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Simplified data entry:</w:t>
      </w:r>
      <w:r>
        <w:rPr>
          <w:rFonts w:ascii="Times New Roman" w:eastAsia="Times New Roman" w:hAnsi="Times New Roman" w:cs="Times New Roman"/>
          <w:sz w:val="26"/>
          <w:szCs w:val="26"/>
        </w:rPr>
        <w:t xml:space="preserve"> Accommodate Michael's limited availability for data entry.</w:t>
      </w:r>
    </w:p>
    <w:p w14:paraId="38EE34FA" w14:textId="77777777" w:rsidR="008F0277" w:rsidRDefault="00FF3E4E">
      <w:pPr>
        <w:widowControl w:val="0"/>
        <w:numPr>
          <w:ilvl w:val="0"/>
          <w:numId w:val="6"/>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Informed consent:</w:t>
      </w:r>
      <w:r>
        <w:rPr>
          <w:rFonts w:ascii="Times New Roman" w:eastAsia="Times New Roman" w:hAnsi="Times New Roman" w:cs="Times New Roman"/>
          <w:sz w:val="26"/>
          <w:szCs w:val="26"/>
        </w:rPr>
        <w:t xml:space="preserve"> Implement a consent form for data storage and sharing, requiring approval before system access.</w:t>
      </w:r>
    </w:p>
    <w:p w14:paraId="38EE34FB" w14:textId="77777777" w:rsidR="008F0277" w:rsidRDefault="00FF3E4E">
      <w:pPr>
        <w:widowControl w:val="0"/>
        <w:numPr>
          <w:ilvl w:val="0"/>
          <w:numId w:val="6"/>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Access control:</w:t>
      </w:r>
      <w:r>
        <w:rPr>
          <w:rFonts w:ascii="Times New Roman" w:eastAsia="Times New Roman" w:hAnsi="Times New Roman" w:cs="Times New Roman"/>
          <w:sz w:val="26"/>
          <w:szCs w:val="26"/>
        </w:rPr>
        <w:t xml:space="preserve"> Define who grants/approves access and who has access to which information.</w:t>
      </w:r>
    </w:p>
    <w:p w14:paraId="38EE34FC" w14:textId="77777777" w:rsidR="008F0277" w:rsidRDefault="00FF3E4E">
      <w:pPr>
        <w:widowControl w:val="0"/>
        <w:numPr>
          <w:ilvl w:val="0"/>
          <w:numId w:val="6"/>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Communication aids:</w:t>
      </w:r>
      <w:r>
        <w:rPr>
          <w:rFonts w:ascii="Times New Roman" w:eastAsia="Times New Roman" w:hAnsi="Times New Roman" w:cs="Times New Roman"/>
          <w:sz w:val="26"/>
          <w:szCs w:val="26"/>
        </w:rPr>
        <w:t xml:space="preserve"> Provide simple communication tools (e.g., communication board) for "OFF" state patients.</w:t>
      </w:r>
    </w:p>
    <w:p w14:paraId="38EE34FD" w14:textId="77777777" w:rsidR="008F0277" w:rsidRDefault="00FF3E4E">
      <w:pPr>
        <w:widowControl w:val="0"/>
        <w:numPr>
          <w:ilvl w:val="0"/>
          <w:numId w:val="6"/>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Routine disruption analysis:</w:t>
      </w:r>
      <w:r>
        <w:rPr>
          <w:rFonts w:ascii="Times New Roman" w:eastAsia="Times New Roman" w:hAnsi="Times New Roman" w:cs="Times New Roman"/>
          <w:sz w:val="26"/>
          <w:szCs w:val="26"/>
        </w:rPr>
        <w:t xml:space="preserve"> Identify factors that disrupt the patient's routine.</w:t>
      </w:r>
    </w:p>
    <w:p w14:paraId="38EE34FE" w14:textId="77777777" w:rsidR="008F0277" w:rsidRDefault="00FF3E4E">
      <w:pPr>
        <w:widowControl w:val="0"/>
        <w:numPr>
          <w:ilvl w:val="0"/>
          <w:numId w:val="6"/>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Stage detection:</w:t>
      </w:r>
      <w:r>
        <w:rPr>
          <w:rFonts w:ascii="Times New Roman" w:eastAsia="Times New Roman" w:hAnsi="Times New Roman" w:cs="Times New Roman"/>
          <w:sz w:val="26"/>
          <w:szCs w:val="26"/>
        </w:rPr>
        <w:t xml:space="preserve"> Recognize transitions between Parkinson's stages due to its progressive nature.</w:t>
      </w:r>
    </w:p>
    <w:p w14:paraId="38EE34FF" w14:textId="77777777" w:rsidR="008F0277" w:rsidRDefault="00FF3E4E">
      <w:pPr>
        <w:widowControl w:val="0"/>
        <w:numPr>
          <w:ilvl w:val="0"/>
          <w:numId w:val="6"/>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Anomaly detection:</w:t>
      </w:r>
      <w:r>
        <w:rPr>
          <w:rFonts w:ascii="Times New Roman" w:eastAsia="Times New Roman" w:hAnsi="Times New Roman" w:cs="Times New Roman"/>
          <w:sz w:val="26"/>
          <w:szCs w:val="26"/>
        </w:rPr>
        <w:t xml:space="preserve"> Identify unusual patterns or deviations from the norm.</w:t>
      </w:r>
    </w:p>
    <w:p w14:paraId="38EE3500" w14:textId="77777777" w:rsidR="008F0277" w:rsidRDefault="00FF3E4E">
      <w:pPr>
        <w:widowControl w:val="0"/>
        <w:numPr>
          <w:ilvl w:val="0"/>
          <w:numId w:val="6"/>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Intermediate state reporting:</w:t>
      </w:r>
      <w:r>
        <w:rPr>
          <w:rFonts w:ascii="Times New Roman" w:eastAsia="Times New Roman" w:hAnsi="Times New Roman" w:cs="Times New Roman"/>
          <w:sz w:val="26"/>
          <w:szCs w:val="26"/>
        </w:rPr>
        <w:t xml:space="preserve"> Prioritize reporting in intermediate states between "ON" and "OFF".</w:t>
      </w:r>
    </w:p>
    <w:p w14:paraId="38EE3501" w14:textId="77777777" w:rsidR="008F0277" w:rsidRDefault="00FF3E4E">
      <w:pPr>
        <w:widowControl w:val="0"/>
        <w:numPr>
          <w:ilvl w:val="0"/>
          <w:numId w:val="6"/>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Context-aware information:</w:t>
      </w:r>
      <w:r>
        <w:rPr>
          <w:rFonts w:ascii="Times New Roman" w:eastAsia="Times New Roman" w:hAnsi="Times New Roman" w:cs="Times New Roman"/>
          <w:sz w:val="26"/>
          <w:szCs w:val="26"/>
        </w:rPr>
        <w:t xml:space="preserve"> Provide relevant information at different frequencies based on "ON" or "OFF" states.</w:t>
      </w:r>
    </w:p>
    <w:p w14:paraId="38EE3502" w14:textId="77777777" w:rsidR="008F0277" w:rsidRDefault="00FF3E4E">
      <w:pPr>
        <w:widowControl w:val="0"/>
        <w:numPr>
          <w:ilvl w:val="0"/>
          <w:numId w:val="6"/>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Computational assistance:</w:t>
      </w:r>
      <w:r>
        <w:rPr>
          <w:rFonts w:ascii="Times New Roman" w:eastAsia="Times New Roman" w:hAnsi="Times New Roman" w:cs="Times New Roman"/>
          <w:sz w:val="26"/>
          <w:szCs w:val="26"/>
        </w:rPr>
        <w:t xml:space="preserve"> Support calculations and data analysis.</w:t>
      </w:r>
    </w:p>
    <w:p w14:paraId="38EE3503"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Specific Nutrition Requirements:</w:t>
      </w:r>
    </w:p>
    <w:p w14:paraId="38EE3504" w14:textId="77777777" w:rsidR="008F0277" w:rsidRDefault="00FF3E4E">
      <w:pPr>
        <w:widowControl w:val="0"/>
        <w:numPr>
          <w:ilvl w:val="0"/>
          <w:numId w:val="22"/>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Food diary:</w:t>
      </w:r>
      <w:r>
        <w:rPr>
          <w:rFonts w:ascii="Times New Roman" w:eastAsia="Times New Roman" w:hAnsi="Times New Roman" w:cs="Times New Roman"/>
          <w:sz w:val="26"/>
          <w:szCs w:val="26"/>
        </w:rPr>
        <w:t xml:space="preserve"> Implement a food diary with weekly table or free-text options (Dana will provide examples).</w:t>
      </w:r>
    </w:p>
    <w:p w14:paraId="38EE3505" w14:textId="77777777" w:rsidR="008F0277" w:rsidRDefault="00FF3E4E">
      <w:pPr>
        <w:widowControl w:val="0"/>
        <w:numPr>
          <w:ilvl w:val="0"/>
          <w:numId w:val="2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User-personalized recommendations:</w:t>
      </w:r>
      <w:r>
        <w:rPr>
          <w:rFonts w:ascii="Times New Roman" w:eastAsia="Times New Roman" w:hAnsi="Times New Roman" w:cs="Times New Roman"/>
          <w:sz w:val="26"/>
          <w:szCs w:val="26"/>
        </w:rPr>
        <w:t xml:space="preserve"> Adapt recommendations based on user data.</w:t>
      </w:r>
    </w:p>
    <w:p w14:paraId="38EE3506" w14:textId="77777777" w:rsidR="008F0277" w:rsidRDefault="00FF3E4E">
      <w:pPr>
        <w:widowControl w:val="0"/>
        <w:numPr>
          <w:ilvl w:val="0"/>
          <w:numId w:val="2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Medication reminders:</w:t>
      </w:r>
      <w:r>
        <w:rPr>
          <w:rFonts w:ascii="Times New Roman" w:eastAsia="Times New Roman" w:hAnsi="Times New Roman" w:cs="Times New Roman"/>
          <w:sz w:val="26"/>
          <w:szCs w:val="26"/>
        </w:rPr>
        <w:t xml:space="preserve"> Provide reminders for medication type and timing.</w:t>
      </w:r>
    </w:p>
    <w:p w14:paraId="38EE3507" w14:textId="77777777" w:rsidR="008F0277" w:rsidRDefault="00FF3E4E">
      <w:pPr>
        <w:widowControl w:val="0"/>
        <w:numPr>
          <w:ilvl w:val="0"/>
          <w:numId w:val="2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Reminder customization:</w:t>
      </w:r>
      <w:r>
        <w:rPr>
          <w:rFonts w:ascii="Times New Roman" w:eastAsia="Times New Roman" w:hAnsi="Times New Roman" w:cs="Times New Roman"/>
          <w:sz w:val="26"/>
          <w:szCs w:val="26"/>
        </w:rPr>
        <w:t xml:space="preserve"> Allow users to control the frequency and type of reminders.</w:t>
      </w:r>
    </w:p>
    <w:p w14:paraId="38EE3508" w14:textId="77777777" w:rsidR="008F0277" w:rsidRDefault="00FF3E4E">
      <w:pPr>
        <w:widowControl w:val="0"/>
        <w:numPr>
          <w:ilvl w:val="0"/>
          <w:numId w:val="2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Combined text and image reporting:</w:t>
      </w:r>
      <w:r>
        <w:rPr>
          <w:rFonts w:ascii="Times New Roman" w:eastAsia="Times New Roman" w:hAnsi="Times New Roman" w:cs="Times New Roman"/>
          <w:sz w:val="26"/>
          <w:szCs w:val="26"/>
        </w:rPr>
        <w:t xml:space="preserve"> Combine text and image reporting to provide a more comprehensive picture (addressing potential omissions).</w:t>
      </w:r>
    </w:p>
    <w:p w14:paraId="38EE3509" w14:textId="77777777" w:rsidR="008F0277" w:rsidRDefault="00FF3E4E">
      <w:pPr>
        <w:widowControl w:val="0"/>
        <w:numPr>
          <w:ilvl w:val="0"/>
          <w:numId w:val="2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Positive reinforcement:</w:t>
      </w:r>
      <w:r>
        <w:rPr>
          <w:rFonts w:ascii="Times New Roman" w:eastAsia="Times New Roman" w:hAnsi="Times New Roman" w:cs="Times New Roman"/>
          <w:sz w:val="26"/>
          <w:szCs w:val="26"/>
        </w:rPr>
        <w:t xml:space="preserve"> Implement positive feedback and rewards to encourage system usage.</w:t>
      </w:r>
    </w:p>
    <w:p w14:paraId="38EE350A" w14:textId="77777777" w:rsidR="008F0277" w:rsidRDefault="00FF3E4E">
      <w:pPr>
        <w:widowControl w:val="0"/>
        <w:numPr>
          <w:ilvl w:val="0"/>
          <w:numId w:val="2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Nutritional analysis:</w:t>
      </w:r>
      <w:r>
        <w:rPr>
          <w:rFonts w:ascii="Times New Roman" w:eastAsia="Times New Roman" w:hAnsi="Times New Roman" w:cs="Times New Roman"/>
          <w:sz w:val="26"/>
          <w:szCs w:val="26"/>
        </w:rPr>
        <w:t xml:space="preserve"> Analyze food intake in terms of macronutrients (proteins, carbohydrates, etc.).</w:t>
      </w:r>
    </w:p>
    <w:p w14:paraId="38EE350B" w14:textId="77777777" w:rsidR="008F0277" w:rsidRDefault="00FF3E4E">
      <w:pPr>
        <w:widowControl w:val="0"/>
        <w:numPr>
          <w:ilvl w:val="0"/>
          <w:numId w:val="2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Nutrient conversion:</w:t>
      </w:r>
      <w:r>
        <w:rPr>
          <w:rFonts w:ascii="Times New Roman" w:eastAsia="Times New Roman" w:hAnsi="Times New Roman" w:cs="Times New Roman"/>
          <w:sz w:val="26"/>
          <w:szCs w:val="26"/>
        </w:rPr>
        <w:t xml:space="preserve"> Convert food intake into nutritional components (protein intake affects Michael's main medication).</w:t>
      </w:r>
    </w:p>
    <w:p w14:paraId="38EE350C" w14:textId="77777777" w:rsidR="008F0277" w:rsidRDefault="00FF3E4E">
      <w:pPr>
        <w:widowControl w:val="0"/>
        <w:numPr>
          <w:ilvl w:val="0"/>
          <w:numId w:val="2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Bowel movement tracking:</w:t>
      </w:r>
      <w:r>
        <w:rPr>
          <w:rFonts w:ascii="Times New Roman" w:eastAsia="Times New Roman" w:hAnsi="Times New Roman" w:cs="Times New Roman"/>
          <w:sz w:val="26"/>
          <w:szCs w:val="26"/>
        </w:rPr>
        <w:t xml:space="preserve"> Include bowel movement tracking due to its nutritional influence and potential impact on Parkinson's symptoms.</w:t>
      </w:r>
    </w:p>
    <w:p w14:paraId="38EE350D" w14:textId="77777777" w:rsidR="008F0277" w:rsidRDefault="00FF3E4E">
      <w:pPr>
        <w:widowControl w:val="0"/>
        <w:numPr>
          <w:ilvl w:val="0"/>
          <w:numId w:val="2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Visual bowel movement reporting:</w:t>
      </w:r>
      <w:r>
        <w:rPr>
          <w:rFonts w:ascii="Times New Roman" w:eastAsia="Times New Roman" w:hAnsi="Times New Roman" w:cs="Times New Roman"/>
          <w:sz w:val="26"/>
          <w:szCs w:val="26"/>
        </w:rPr>
        <w:t xml:space="preserve"> Allow for visual reporting of bowel movements using a scale (Dana will provide examples).</w:t>
      </w:r>
    </w:p>
    <w:p w14:paraId="38EE350E" w14:textId="77777777" w:rsidR="008F0277" w:rsidRDefault="00FF3E4E">
      <w:pPr>
        <w:widowControl w:val="0"/>
        <w:numPr>
          <w:ilvl w:val="0"/>
          <w:numId w:val="2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Hunger and satiety scale:</w:t>
      </w:r>
      <w:r>
        <w:rPr>
          <w:rFonts w:ascii="Times New Roman" w:eastAsia="Times New Roman" w:hAnsi="Times New Roman" w:cs="Times New Roman"/>
          <w:sz w:val="26"/>
          <w:szCs w:val="26"/>
        </w:rPr>
        <w:t xml:space="preserve"> Implement a 1-10 scale for hunger and satiety levels (Dana will provide examples).</w:t>
      </w:r>
    </w:p>
    <w:p w14:paraId="38EE350F" w14:textId="77777777" w:rsidR="008F0277" w:rsidRDefault="00FF3E4E">
      <w:pPr>
        <w:widowControl w:val="0"/>
        <w:numPr>
          <w:ilvl w:val="0"/>
          <w:numId w:val="2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Contextual meal information:</w:t>
      </w:r>
      <w:r>
        <w:rPr>
          <w:rFonts w:ascii="Times New Roman" w:eastAsia="Times New Roman" w:hAnsi="Times New Roman" w:cs="Times New Roman"/>
          <w:sz w:val="26"/>
          <w:szCs w:val="26"/>
        </w:rPr>
        <w:t xml:space="preserve"> Include information about the patient's overall and emotional state during meals.</w:t>
      </w:r>
    </w:p>
    <w:p w14:paraId="38EE3510" w14:textId="77777777" w:rsidR="008F0277" w:rsidRDefault="00FF3E4E">
      <w:pPr>
        <w:widowControl w:val="0"/>
        <w:numPr>
          <w:ilvl w:val="0"/>
          <w:numId w:val="22"/>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Meal environment tracking:</w:t>
      </w:r>
      <w:r>
        <w:rPr>
          <w:rFonts w:ascii="Times New Roman" w:eastAsia="Times New Roman" w:hAnsi="Times New Roman" w:cs="Times New Roman"/>
          <w:sz w:val="26"/>
          <w:szCs w:val="26"/>
        </w:rPr>
        <w:t xml:space="preserve"> Record the environmental conditions surrounding meals (e.g., Michael eating while driving).</w:t>
      </w:r>
    </w:p>
    <w:p w14:paraId="38EE3511"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Michael's Nutrition Management Requests:</w:t>
      </w:r>
    </w:p>
    <w:p w14:paraId="38EE3512" w14:textId="77777777" w:rsidR="008F0277" w:rsidRDefault="00FF3E4E">
      <w:pPr>
        <w:widowControl w:val="0"/>
        <w:numPr>
          <w:ilvl w:val="0"/>
          <w:numId w:val="8"/>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Mood tracking:</w:t>
      </w:r>
      <w:r>
        <w:rPr>
          <w:rFonts w:ascii="Times New Roman" w:eastAsia="Times New Roman" w:hAnsi="Times New Roman" w:cs="Times New Roman"/>
          <w:sz w:val="26"/>
          <w:szCs w:val="26"/>
        </w:rPr>
        <w:t xml:space="preserve"> Allow for mood input alongside food intake to understand the impact of food on overall well-being.</w:t>
      </w:r>
    </w:p>
    <w:p w14:paraId="38EE3513" w14:textId="77777777" w:rsidR="008F0277" w:rsidRDefault="00FF3E4E">
      <w:pPr>
        <w:widowControl w:val="0"/>
        <w:numPr>
          <w:ilvl w:val="0"/>
          <w:numId w:val="8"/>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Improvement tracking:</w:t>
      </w:r>
      <w:r>
        <w:rPr>
          <w:rFonts w:ascii="Times New Roman" w:eastAsia="Times New Roman" w:hAnsi="Times New Roman" w:cs="Times New Roman"/>
          <w:sz w:val="26"/>
          <w:szCs w:val="26"/>
        </w:rPr>
        <w:t xml:space="preserve"> Highlight improvements in training duration compared to the previous week.</w:t>
      </w:r>
    </w:p>
    <w:p w14:paraId="38EE3514"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Thought for consideration: </w:t>
      </w:r>
    </w:p>
    <w:p w14:paraId="38EE3515" w14:textId="77777777" w:rsidR="008F0277" w:rsidRDefault="00FF3E4E">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Parkinson's association can accelerate the use of an application. It's worth looking for food databases that can be connected (in terms of information). Basic information:</w:t>
      </w:r>
    </w:p>
    <w:p w14:paraId="38EE3516" w14:textId="77777777" w:rsidR="008F0277" w:rsidRDefault="00FF3E4E">
      <w:pPr>
        <w:widowControl w:val="0"/>
        <w:numPr>
          <w:ilvl w:val="0"/>
          <w:numId w:val="12"/>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There are no fixed menus.</w:t>
      </w:r>
    </w:p>
    <w:p w14:paraId="38EE3517" w14:textId="77777777" w:rsidR="008F0277" w:rsidRDefault="00FF3E4E">
      <w:pPr>
        <w:widowControl w:val="0"/>
        <w:numPr>
          <w:ilvl w:val="0"/>
          <w:numId w:val="1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There are foods that Michael will never eat.</w:t>
      </w:r>
    </w:p>
    <w:p w14:paraId="38EE3518" w14:textId="77777777" w:rsidR="008F0277" w:rsidRDefault="00FF3E4E">
      <w:pPr>
        <w:widowControl w:val="0"/>
        <w:numPr>
          <w:ilvl w:val="0"/>
          <w:numId w:val="1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There are foods that Michael wants to eat, </w:t>
      </w:r>
      <w:proofErr w:type="spellStart"/>
      <w:r>
        <w:rPr>
          <w:rFonts w:ascii="Times New Roman" w:eastAsia="Times New Roman" w:hAnsi="Times New Roman" w:cs="Times New Roman"/>
          <w:sz w:val="26"/>
          <w:szCs w:val="26"/>
        </w:rPr>
        <w:t>thbut</w:t>
      </w:r>
      <w:proofErr w:type="spellEnd"/>
      <w:r>
        <w:rPr>
          <w:rFonts w:ascii="Times New Roman" w:eastAsia="Times New Roman" w:hAnsi="Times New Roman" w:cs="Times New Roman"/>
          <w:sz w:val="26"/>
          <w:szCs w:val="26"/>
        </w:rPr>
        <w:t xml:space="preserve"> Dana doesn't allow.</w:t>
      </w:r>
    </w:p>
    <w:p w14:paraId="38EE3519" w14:textId="77777777" w:rsidR="008F0277" w:rsidRDefault="00FF3E4E">
      <w:pPr>
        <w:widowControl w:val="0"/>
        <w:numPr>
          <w:ilvl w:val="0"/>
          <w:numId w:val="1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There are foods that can be negotiated.</w:t>
      </w:r>
    </w:p>
    <w:p w14:paraId="38EE351A" w14:textId="77777777" w:rsidR="008F0277" w:rsidRDefault="00FF3E4E">
      <w:pPr>
        <w:widowControl w:val="0"/>
        <w:numPr>
          <w:ilvl w:val="0"/>
          <w:numId w:val="12"/>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There are patients for whom weight may also be important.</w:t>
      </w:r>
    </w:p>
    <w:p w14:paraId="38EE351B" w14:textId="77777777" w:rsidR="008F0277" w:rsidRDefault="00FF3E4E">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Next meeting: Online meeting with Hagit, Michael's wife =&gt; needs to be coordinated.</w:t>
      </w:r>
    </w:p>
    <w:p w14:paraId="38EE351C" w14:textId="77777777" w:rsidR="008F0277" w:rsidRDefault="00FF3E4E">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Thank you for the opportunity,</w:t>
      </w:r>
    </w:p>
    <w:p w14:paraId="38EE351D" w14:textId="77777777" w:rsidR="008F0277" w:rsidRDefault="00FF3E4E">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Julia.</w:t>
      </w:r>
    </w:p>
    <w:sectPr w:rsidR="008F0277">
      <w:headerReference w:type="default" r:id="rId33"/>
      <w:footerReference w:type="default" r:id="rId3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7F2245" w14:textId="77777777" w:rsidR="00F478B5" w:rsidRDefault="00F478B5">
      <w:pPr>
        <w:spacing w:line="240" w:lineRule="auto"/>
      </w:pPr>
      <w:r>
        <w:separator/>
      </w:r>
    </w:p>
  </w:endnote>
  <w:endnote w:type="continuationSeparator" w:id="0">
    <w:p w14:paraId="1F2EA65E" w14:textId="77777777" w:rsidR="00F478B5" w:rsidRDefault="00F478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16B49E03-9F15-4724-BAF0-6887065C7AD8}"/>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embedRegular r:id="rId2" w:fontKey="{C48828B1-C33E-40AD-9CBC-D5368F6BFD8E}"/>
  </w:font>
  <w:font w:name="Roboto">
    <w:charset w:val="00"/>
    <w:family w:val="auto"/>
    <w:pitch w:val="variable"/>
    <w:sig w:usb0="E0000AFF" w:usb1="5000217F" w:usb2="00000021" w:usb3="00000000" w:csb0="0000019F" w:csb1="00000000"/>
    <w:embedRegular r:id="rId3" w:fontKey="{90E1FA45-6228-4FAC-BE03-76F60922A1EB}"/>
    <w:embedBold r:id="rId4" w:fontKey="{A0BED928-5FE4-4EB5-BF48-90C5122DEAC4}"/>
  </w:font>
  <w:font w:name="Calibri">
    <w:panose1 w:val="020F0502020204030204"/>
    <w:charset w:val="00"/>
    <w:family w:val="swiss"/>
    <w:pitch w:val="variable"/>
    <w:sig w:usb0="E4002EFF" w:usb1="C000247B" w:usb2="00000009" w:usb3="00000000" w:csb0="000001FF" w:csb1="00000000"/>
    <w:embedRegular r:id="rId5" w:fontKey="{AA0A93DA-8045-4C57-91FD-D711F1F148BC}"/>
    <w:embedBold r:id="rId6" w:fontKey="{03B1E6A1-B899-4FAB-8FF0-CEFE9BA77A92}"/>
  </w:font>
  <w:font w:name="Cambria">
    <w:panose1 w:val="02040503050406030204"/>
    <w:charset w:val="00"/>
    <w:family w:val="roman"/>
    <w:pitch w:val="variable"/>
    <w:sig w:usb0="E00006FF" w:usb1="420024FF" w:usb2="02000000" w:usb3="00000000" w:csb0="0000019F" w:csb1="00000000"/>
    <w:embedRegular r:id="rId7" w:fontKey="{EDA894CC-8482-47A7-AF7F-937C98969E5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00744677"/>
      <w:docPartObj>
        <w:docPartGallery w:val="Page Numbers (Bottom of Page)"/>
        <w:docPartUnique/>
      </w:docPartObj>
    </w:sdtPr>
    <w:sdtContent>
      <w:p w14:paraId="2B4DEB8E" w14:textId="58C2A75C" w:rsidR="001D23E1" w:rsidRDefault="001D23E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6291A5A" w14:textId="77777777" w:rsidR="001D23E1" w:rsidRDefault="001D23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FC455A" w14:textId="77777777" w:rsidR="00F478B5" w:rsidRDefault="00F478B5">
      <w:pPr>
        <w:spacing w:line="240" w:lineRule="auto"/>
      </w:pPr>
      <w:r>
        <w:separator/>
      </w:r>
    </w:p>
  </w:footnote>
  <w:footnote w:type="continuationSeparator" w:id="0">
    <w:p w14:paraId="30C58624" w14:textId="77777777" w:rsidR="00F478B5" w:rsidRDefault="00F478B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EE355B" w14:textId="77777777" w:rsidR="008F0277" w:rsidRDefault="008F0277">
    <w:pPr>
      <w:bid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86637"/>
    <w:multiLevelType w:val="multilevel"/>
    <w:tmpl w:val="2DE8A1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791750"/>
    <w:multiLevelType w:val="multilevel"/>
    <w:tmpl w:val="22C8A9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5EF40B9"/>
    <w:multiLevelType w:val="multilevel"/>
    <w:tmpl w:val="5984A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A033CC"/>
    <w:multiLevelType w:val="multilevel"/>
    <w:tmpl w:val="B0321C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C55DB6"/>
    <w:multiLevelType w:val="multilevel"/>
    <w:tmpl w:val="B36CA3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304345F"/>
    <w:multiLevelType w:val="multilevel"/>
    <w:tmpl w:val="CFD01F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38B5E91"/>
    <w:multiLevelType w:val="multilevel"/>
    <w:tmpl w:val="5B2E78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44723C8"/>
    <w:multiLevelType w:val="multilevel"/>
    <w:tmpl w:val="CC020B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BA96177"/>
    <w:multiLevelType w:val="multilevel"/>
    <w:tmpl w:val="A754E9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D1F5386"/>
    <w:multiLevelType w:val="multilevel"/>
    <w:tmpl w:val="EDB4DB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6E5165"/>
    <w:multiLevelType w:val="multilevel"/>
    <w:tmpl w:val="8EE0A6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17C42D0"/>
    <w:multiLevelType w:val="multilevel"/>
    <w:tmpl w:val="EC808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2205938"/>
    <w:multiLevelType w:val="multilevel"/>
    <w:tmpl w:val="137854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2A3018C"/>
    <w:multiLevelType w:val="multilevel"/>
    <w:tmpl w:val="2708C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30F23E4"/>
    <w:multiLevelType w:val="multilevel"/>
    <w:tmpl w:val="5128FA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40C1DC6"/>
    <w:multiLevelType w:val="multilevel"/>
    <w:tmpl w:val="F044FE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4C12F96"/>
    <w:multiLevelType w:val="multilevel"/>
    <w:tmpl w:val="8F8200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4CE286D"/>
    <w:multiLevelType w:val="multilevel"/>
    <w:tmpl w:val="29BA12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5556A93"/>
    <w:multiLevelType w:val="multilevel"/>
    <w:tmpl w:val="B32ABF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65C3E30"/>
    <w:multiLevelType w:val="multilevel"/>
    <w:tmpl w:val="E28002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74E1E38"/>
    <w:multiLevelType w:val="multilevel"/>
    <w:tmpl w:val="E8F0D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A024983"/>
    <w:multiLevelType w:val="multilevel"/>
    <w:tmpl w:val="DDDA7D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B22037B"/>
    <w:multiLevelType w:val="multilevel"/>
    <w:tmpl w:val="81369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D555A11"/>
    <w:multiLevelType w:val="multilevel"/>
    <w:tmpl w:val="EB4A1F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0323311"/>
    <w:multiLevelType w:val="multilevel"/>
    <w:tmpl w:val="9362C4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1D9019C"/>
    <w:multiLevelType w:val="multilevel"/>
    <w:tmpl w:val="C6C05D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86541B7"/>
    <w:multiLevelType w:val="multilevel"/>
    <w:tmpl w:val="94A87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90E0526"/>
    <w:multiLevelType w:val="multilevel"/>
    <w:tmpl w:val="602AA8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392B6A90"/>
    <w:multiLevelType w:val="multilevel"/>
    <w:tmpl w:val="BF28E9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A39691B"/>
    <w:multiLevelType w:val="multilevel"/>
    <w:tmpl w:val="141E07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3A453769"/>
    <w:multiLevelType w:val="multilevel"/>
    <w:tmpl w:val="CC9279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40511EF1"/>
    <w:multiLevelType w:val="multilevel"/>
    <w:tmpl w:val="79529C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2CD644A"/>
    <w:multiLevelType w:val="multilevel"/>
    <w:tmpl w:val="6E448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44844FDC"/>
    <w:multiLevelType w:val="multilevel"/>
    <w:tmpl w:val="C5B65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6236A3A"/>
    <w:multiLevelType w:val="multilevel"/>
    <w:tmpl w:val="238C3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75F4FBD"/>
    <w:multiLevelType w:val="multilevel"/>
    <w:tmpl w:val="81A2A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C22065D"/>
    <w:multiLevelType w:val="multilevel"/>
    <w:tmpl w:val="A52651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CCF53FC"/>
    <w:multiLevelType w:val="multilevel"/>
    <w:tmpl w:val="7266374E"/>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4E276CFE"/>
    <w:multiLevelType w:val="multilevel"/>
    <w:tmpl w:val="3166A0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07E46CF"/>
    <w:multiLevelType w:val="multilevel"/>
    <w:tmpl w:val="920EBC72"/>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51031625"/>
    <w:multiLevelType w:val="multilevel"/>
    <w:tmpl w:val="9B4425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513360F3"/>
    <w:multiLevelType w:val="multilevel"/>
    <w:tmpl w:val="1826B8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534836E2"/>
    <w:multiLevelType w:val="multilevel"/>
    <w:tmpl w:val="9490E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58B6F8A"/>
    <w:multiLevelType w:val="multilevel"/>
    <w:tmpl w:val="B68240B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55BF37D1"/>
    <w:multiLevelType w:val="multilevel"/>
    <w:tmpl w:val="3968CE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6F301CB"/>
    <w:multiLevelType w:val="multilevel"/>
    <w:tmpl w:val="EBD25C8A"/>
    <w:lvl w:ilvl="0">
      <w:start w:val="1"/>
      <w:numFmt w:val="decimal"/>
      <w:lvlText w:val="%1."/>
      <w:lvlJc w:val="left"/>
      <w:pPr>
        <w:ind w:left="425"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6" w15:restartNumberingAfterBreak="0">
    <w:nsid w:val="576F781D"/>
    <w:multiLevelType w:val="multilevel"/>
    <w:tmpl w:val="9E20C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83364DA"/>
    <w:multiLevelType w:val="multilevel"/>
    <w:tmpl w:val="82940C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58AD2051"/>
    <w:multiLevelType w:val="multilevel"/>
    <w:tmpl w:val="F7E008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59294E16"/>
    <w:multiLevelType w:val="multilevel"/>
    <w:tmpl w:val="B34ACE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5AD43442"/>
    <w:multiLevelType w:val="multilevel"/>
    <w:tmpl w:val="1AE4E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B227B61"/>
    <w:multiLevelType w:val="multilevel"/>
    <w:tmpl w:val="1F6A8D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B63342C"/>
    <w:multiLevelType w:val="multilevel"/>
    <w:tmpl w:val="9288E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C32260E"/>
    <w:multiLevelType w:val="multilevel"/>
    <w:tmpl w:val="3C9A5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D6D7521"/>
    <w:multiLevelType w:val="multilevel"/>
    <w:tmpl w:val="66CAB6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5E622A2A"/>
    <w:multiLevelType w:val="multilevel"/>
    <w:tmpl w:val="92101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F3D7751"/>
    <w:multiLevelType w:val="multilevel"/>
    <w:tmpl w:val="643E071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15:restartNumberingAfterBreak="0">
    <w:nsid w:val="60863D09"/>
    <w:multiLevelType w:val="multilevel"/>
    <w:tmpl w:val="90FA45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624716D3"/>
    <w:multiLevelType w:val="multilevel"/>
    <w:tmpl w:val="B080A3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2AA5B87"/>
    <w:multiLevelType w:val="multilevel"/>
    <w:tmpl w:val="443635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631434E7"/>
    <w:multiLevelType w:val="multilevel"/>
    <w:tmpl w:val="A6186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36E4D46"/>
    <w:multiLevelType w:val="multilevel"/>
    <w:tmpl w:val="6CE299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3E50C09"/>
    <w:multiLevelType w:val="multilevel"/>
    <w:tmpl w:val="C2FE3E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48E55AE"/>
    <w:multiLevelType w:val="multilevel"/>
    <w:tmpl w:val="73C24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657618E"/>
    <w:multiLevelType w:val="multilevel"/>
    <w:tmpl w:val="B0DA15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69070AC9"/>
    <w:multiLevelType w:val="multilevel"/>
    <w:tmpl w:val="E0BE8C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6B4E4DA2"/>
    <w:multiLevelType w:val="multilevel"/>
    <w:tmpl w:val="261437AA"/>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502"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6FF00BF5"/>
    <w:multiLevelType w:val="multilevel"/>
    <w:tmpl w:val="AE5CAA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71F81552"/>
    <w:multiLevelType w:val="multilevel"/>
    <w:tmpl w:val="1D8A9E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84A0D68"/>
    <w:multiLevelType w:val="multilevel"/>
    <w:tmpl w:val="1ED89B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78FA5539"/>
    <w:multiLevelType w:val="multilevel"/>
    <w:tmpl w:val="663C62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798A6E28"/>
    <w:multiLevelType w:val="multilevel"/>
    <w:tmpl w:val="A02052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7AC64258"/>
    <w:multiLevelType w:val="multilevel"/>
    <w:tmpl w:val="E354C3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7B344FFE"/>
    <w:multiLevelType w:val="multilevel"/>
    <w:tmpl w:val="22AC78DE"/>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7DF74901"/>
    <w:multiLevelType w:val="multilevel"/>
    <w:tmpl w:val="C4A44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FBC1E1A"/>
    <w:multiLevelType w:val="multilevel"/>
    <w:tmpl w:val="294C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93054633">
    <w:abstractNumId w:val="17"/>
  </w:num>
  <w:num w:numId="2" w16cid:durableId="1251350655">
    <w:abstractNumId w:val="7"/>
  </w:num>
  <w:num w:numId="3" w16cid:durableId="69085227">
    <w:abstractNumId w:val="53"/>
  </w:num>
  <w:num w:numId="4" w16cid:durableId="1176336897">
    <w:abstractNumId w:val="49"/>
  </w:num>
  <w:num w:numId="5" w16cid:durableId="302538533">
    <w:abstractNumId w:val="68"/>
  </w:num>
  <w:num w:numId="6" w16cid:durableId="1798059676">
    <w:abstractNumId w:val="60"/>
  </w:num>
  <w:num w:numId="7" w16cid:durableId="256207625">
    <w:abstractNumId w:val="19"/>
  </w:num>
  <w:num w:numId="8" w16cid:durableId="1325276396">
    <w:abstractNumId w:val="51"/>
  </w:num>
  <w:num w:numId="9" w16cid:durableId="1108040348">
    <w:abstractNumId w:val="28"/>
  </w:num>
  <w:num w:numId="10" w16cid:durableId="393630285">
    <w:abstractNumId w:val="35"/>
  </w:num>
  <w:num w:numId="11" w16cid:durableId="1192037226">
    <w:abstractNumId w:val="50"/>
  </w:num>
  <w:num w:numId="12" w16cid:durableId="727998760">
    <w:abstractNumId w:val="42"/>
  </w:num>
  <w:num w:numId="13" w16cid:durableId="814031740">
    <w:abstractNumId w:val="67"/>
  </w:num>
  <w:num w:numId="14" w16cid:durableId="129174529">
    <w:abstractNumId w:val="74"/>
  </w:num>
  <w:num w:numId="15" w16cid:durableId="915096436">
    <w:abstractNumId w:val="33"/>
  </w:num>
  <w:num w:numId="16" w16cid:durableId="253170504">
    <w:abstractNumId w:val="12"/>
  </w:num>
  <w:num w:numId="17" w16cid:durableId="1790856406">
    <w:abstractNumId w:val="3"/>
  </w:num>
  <w:num w:numId="18" w16cid:durableId="910315756">
    <w:abstractNumId w:val="14"/>
  </w:num>
  <w:num w:numId="19" w16cid:durableId="1719163940">
    <w:abstractNumId w:val="24"/>
  </w:num>
  <w:num w:numId="20" w16cid:durableId="1407532605">
    <w:abstractNumId w:val="64"/>
  </w:num>
  <w:num w:numId="21" w16cid:durableId="373893580">
    <w:abstractNumId w:val="46"/>
  </w:num>
  <w:num w:numId="22" w16cid:durableId="317151424">
    <w:abstractNumId w:val="18"/>
  </w:num>
  <w:num w:numId="23" w16cid:durableId="1004895059">
    <w:abstractNumId w:val="26"/>
  </w:num>
  <w:num w:numId="24" w16cid:durableId="345793444">
    <w:abstractNumId w:val="8"/>
  </w:num>
  <w:num w:numId="25" w16cid:durableId="893196634">
    <w:abstractNumId w:val="30"/>
  </w:num>
  <w:num w:numId="26" w16cid:durableId="1806776324">
    <w:abstractNumId w:val="63"/>
  </w:num>
  <w:num w:numId="27" w16cid:durableId="95565065">
    <w:abstractNumId w:val="65"/>
  </w:num>
  <w:num w:numId="28" w16cid:durableId="1548370861">
    <w:abstractNumId w:val="4"/>
  </w:num>
  <w:num w:numId="29" w16cid:durableId="803430624">
    <w:abstractNumId w:val="20"/>
  </w:num>
  <w:num w:numId="30" w16cid:durableId="2094550930">
    <w:abstractNumId w:val="41"/>
  </w:num>
  <w:num w:numId="31" w16cid:durableId="1387603044">
    <w:abstractNumId w:val="52"/>
  </w:num>
  <w:num w:numId="32" w16cid:durableId="1857109199">
    <w:abstractNumId w:val="66"/>
  </w:num>
  <w:num w:numId="33" w16cid:durableId="922762803">
    <w:abstractNumId w:val="22"/>
  </w:num>
  <w:num w:numId="34" w16cid:durableId="1098791653">
    <w:abstractNumId w:val="71"/>
  </w:num>
  <w:num w:numId="35" w16cid:durableId="1995379346">
    <w:abstractNumId w:val="11"/>
  </w:num>
  <w:num w:numId="36" w16cid:durableId="389619237">
    <w:abstractNumId w:val="16"/>
  </w:num>
  <w:num w:numId="37" w16cid:durableId="1150514967">
    <w:abstractNumId w:val="70"/>
  </w:num>
  <w:num w:numId="38" w16cid:durableId="1838417403">
    <w:abstractNumId w:val="69"/>
  </w:num>
  <w:num w:numId="39" w16cid:durableId="1980913778">
    <w:abstractNumId w:val="2"/>
  </w:num>
  <w:num w:numId="40" w16cid:durableId="779226764">
    <w:abstractNumId w:val="37"/>
  </w:num>
  <w:num w:numId="41" w16cid:durableId="1626890212">
    <w:abstractNumId w:val="54"/>
  </w:num>
  <w:num w:numId="42" w16cid:durableId="210306938">
    <w:abstractNumId w:val="1"/>
  </w:num>
  <w:num w:numId="43" w16cid:durableId="1473408427">
    <w:abstractNumId w:val="21"/>
  </w:num>
  <w:num w:numId="44" w16cid:durableId="1814369870">
    <w:abstractNumId w:val="55"/>
  </w:num>
  <w:num w:numId="45" w16cid:durableId="377046110">
    <w:abstractNumId w:val="38"/>
  </w:num>
  <w:num w:numId="46" w16cid:durableId="671643426">
    <w:abstractNumId w:val="9"/>
  </w:num>
  <w:num w:numId="47" w16cid:durableId="1367759665">
    <w:abstractNumId w:val="57"/>
  </w:num>
  <w:num w:numId="48" w16cid:durableId="2006586178">
    <w:abstractNumId w:val="56"/>
  </w:num>
  <w:num w:numId="49" w16cid:durableId="899681076">
    <w:abstractNumId w:val="29"/>
  </w:num>
  <w:num w:numId="50" w16cid:durableId="1170368173">
    <w:abstractNumId w:val="15"/>
  </w:num>
  <w:num w:numId="51" w16cid:durableId="326444829">
    <w:abstractNumId w:val="0"/>
  </w:num>
  <w:num w:numId="52" w16cid:durableId="381827107">
    <w:abstractNumId w:val="5"/>
  </w:num>
  <w:num w:numId="53" w16cid:durableId="77019336">
    <w:abstractNumId w:val="6"/>
  </w:num>
  <w:num w:numId="54" w16cid:durableId="4747088">
    <w:abstractNumId w:val="32"/>
  </w:num>
  <w:num w:numId="55" w16cid:durableId="120420555">
    <w:abstractNumId w:val="25"/>
  </w:num>
  <w:num w:numId="56" w16cid:durableId="639697114">
    <w:abstractNumId w:val="59"/>
  </w:num>
  <w:num w:numId="57" w16cid:durableId="1272400676">
    <w:abstractNumId w:val="27"/>
  </w:num>
  <w:num w:numId="58" w16cid:durableId="99837103">
    <w:abstractNumId w:val="40"/>
  </w:num>
  <w:num w:numId="59" w16cid:durableId="381951322">
    <w:abstractNumId w:val="61"/>
  </w:num>
  <w:num w:numId="60" w16cid:durableId="808673119">
    <w:abstractNumId w:val="43"/>
  </w:num>
  <w:num w:numId="61" w16cid:durableId="289098306">
    <w:abstractNumId w:val="73"/>
  </w:num>
  <w:num w:numId="62" w16cid:durableId="1041979426">
    <w:abstractNumId w:val="45"/>
  </w:num>
  <w:num w:numId="63" w16cid:durableId="989140842">
    <w:abstractNumId w:val="13"/>
  </w:num>
  <w:num w:numId="64" w16cid:durableId="694355724">
    <w:abstractNumId w:val="31"/>
  </w:num>
  <w:num w:numId="65" w16cid:durableId="531385606">
    <w:abstractNumId w:val="75"/>
  </w:num>
  <w:num w:numId="66" w16cid:durableId="1617255058">
    <w:abstractNumId w:val="47"/>
  </w:num>
  <w:num w:numId="67" w16cid:durableId="1667972861">
    <w:abstractNumId w:val="34"/>
  </w:num>
  <w:num w:numId="68" w16cid:durableId="87165393">
    <w:abstractNumId w:val="58"/>
  </w:num>
  <w:num w:numId="69" w16cid:durableId="1391809838">
    <w:abstractNumId w:val="48"/>
  </w:num>
  <w:num w:numId="70" w16cid:durableId="318462008">
    <w:abstractNumId w:val="10"/>
  </w:num>
  <w:num w:numId="71" w16cid:durableId="2064133556">
    <w:abstractNumId w:val="39"/>
  </w:num>
  <w:num w:numId="72" w16cid:durableId="1834831746">
    <w:abstractNumId w:val="23"/>
  </w:num>
  <w:num w:numId="73" w16cid:durableId="458886539">
    <w:abstractNumId w:val="36"/>
  </w:num>
  <w:num w:numId="74" w16cid:durableId="757870927">
    <w:abstractNumId w:val="44"/>
  </w:num>
  <w:num w:numId="75" w16cid:durableId="1501264877">
    <w:abstractNumId w:val="62"/>
  </w:num>
  <w:num w:numId="76" w16cid:durableId="564488575">
    <w:abstractNumId w:val="72"/>
  </w:num>
  <w:numIdMacAtCleanup w:val="7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ulia Sheidin">
    <w15:presenceInfo w15:providerId="AD" w15:userId="S::julia@braude.ac.il::5c927c62-44d3-41ab-bded-ebd64a3fd81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0277"/>
    <w:rsid w:val="000269BC"/>
    <w:rsid w:val="000277D3"/>
    <w:rsid w:val="00031003"/>
    <w:rsid w:val="000F5CD8"/>
    <w:rsid w:val="001167A6"/>
    <w:rsid w:val="00152384"/>
    <w:rsid w:val="00192556"/>
    <w:rsid w:val="001D23E1"/>
    <w:rsid w:val="001E374B"/>
    <w:rsid w:val="00205BE3"/>
    <w:rsid w:val="00241F83"/>
    <w:rsid w:val="0025743F"/>
    <w:rsid w:val="002851B9"/>
    <w:rsid w:val="002B4BE8"/>
    <w:rsid w:val="00313C4D"/>
    <w:rsid w:val="00317AA9"/>
    <w:rsid w:val="003316CA"/>
    <w:rsid w:val="00342F75"/>
    <w:rsid w:val="00367F17"/>
    <w:rsid w:val="0039412E"/>
    <w:rsid w:val="00394252"/>
    <w:rsid w:val="003B0DCD"/>
    <w:rsid w:val="003C4F3B"/>
    <w:rsid w:val="003D4D14"/>
    <w:rsid w:val="0040708F"/>
    <w:rsid w:val="00414E6F"/>
    <w:rsid w:val="00473638"/>
    <w:rsid w:val="00491BC8"/>
    <w:rsid w:val="004E5E97"/>
    <w:rsid w:val="004F5EA1"/>
    <w:rsid w:val="005538D4"/>
    <w:rsid w:val="005638CF"/>
    <w:rsid w:val="005B40FE"/>
    <w:rsid w:val="005D593A"/>
    <w:rsid w:val="005D7FC4"/>
    <w:rsid w:val="00604D6D"/>
    <w:rsid w:val="0063785C"/>
    <w:rsid w:val="006619E3"/>
    <w:rsid w:val="00672F3A"/>
    <w:rsid w:val="00675073"/>
    <w:rsid w:val="0069760C"/>
    <w:rsid w:val="006B77D1"/>
    <w:rsid w:val="006D2F3C"/>
    <w:rsid w:val="006D335C"/>
    <w:rsid w:val="00771DD6"/>
    <w:rsid w:val="0077558C"/>
    <w:rsid w:val="007A098A"/>
    <w:rsid w:val="007A7EBF"/>
    <w:rsid w:val="007C1DA4"/>
    <w:rsid w:val="007D171F"/>
    <w:rsid w:val="007F3A49"/>
    <w:rsid w:val="008173B2"/>
    <w:rsid w:val="0082196E"/>
    <w:rsid w:val="0084169D"/>
    <w:rsid w:val="00861EC3"/>
    <w:rsid w:val="00866803"/>
    <w:rsid w:val="008A37D9"/>
    <w:rsid w:val="008C1D9D"/>
    <w:rsid w:val="008C6E03"/>
    <w:rsid w:val="008E6A10"/>
    <w:rsid w:val="008F0277"/>
    <w:rsid w:val="00921A65"/>
    <w:rsid w:val="00923960"/>
    <w:rsid w:val="00971518"/>
    <w:rsid w:val="009D4B33"/>
    <w:rsid w:val="009D5827"/>
    <w:rsid w:val="00A75A3C"/>
    <w:rsid w:val="00A95306"/>
    <w:rsid w:val="00AB6501"/>
    <w:rsid w:val="00AE3DA1"/>
    <w:rsid w:val="00AF303C"/>
    <w:rsid w:val="00B436D4"/>
    <w:rsid w:val="00B4746D"/>
    <w:rsid w:val="00B6543E"/>
    <w:rsid w:val="00B701B7"/>
    <w:rsid w:val="00BA1096"/>
    <w:rsid w:val="00BC2EDD"/>
    <w:rsid w:val="00BC6ADB"/>
    <w:rsid w:val="00BF46D4"/>
    <w:rsid w:val="00C02034"/>
    <w:rsid w:val="00C04C6D"/>
    <w:rsid w:val="00C233F1"/>
    <w:rsid w:val="00C31C82"/>
    <w:rsid w:val="00C3298B"/>
    <w:rsid w:val="00C37507"/>
    <w:rsid w:val="00C76C7D"/>
    <w:rsid w:val="00C937E5"/>
    <w:rsid w:val="00C96FF4"/>
    <w:rsid w:val="00CA7E52"/>
    <w:rsid w:val="00CB0584"/>
    <w:rsid w:val="00CB1B32"/>
    <w:rsid w:val="00CB3981"/>
    <w:rsid w:val="00CC6C5E"/>
    <w:rsid w:val="00CD0D47"/>
    <w:rsid w:val="00D04101"/>
    <w:rsid w:val="00D446FA"/>
    <w:rsid w:val="00D46E99"/>
    <w:rsid w:val="00D72D24"/>
    <w:rsid w:val="00D72DDE"/>
    <w:rsid w:val="00D82B4A"/>
    <w:rsid w:val="00D85E53"/>
    <w:rsid w:val="00D87C36"/>
    <w:rsid w:val="00DB6FAD"/>
    <w:rsid w:val="00DB7B75"/>
    <w:rsid w:val="00DD066B"/>
    <w:rsid w:val="00E0682F"/>
    <w:rsid w:val="00E25CDC"/>
    <w:rsid w:val="00E467D5"/>
    <w:rsid w:val="00E72DAC"/>
    <w:rsid w:val="00E8029C"/>
    <w:rsid w:val="00E979BC"/>
    <w:rsid w:val="00F040A4"/>
    <w:rsid w:val="00F043BF"/>
    <w:rsid w:val="00F1046C"/>
    <w:rsid w:val="00F304FF"/>
    <w:rsid w:val="00F34354"/>
    <w:rsid w:val="00F478B5"/>
    <w:rsid w:val="00F730B5"/>
    <w:rsid w:val="00FD7182"/>
    <w:rsid w:val="00FF3E4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8EE30B0"/>
  <w15:docId w15:val="{228AD8F8-756E-4568-868A-840D0BF003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8065F5"/>
    <w:pPr>
      <w:spacing w:line="240" w:lineRule="auto"/>
    </w:pPr>
  </w:style>
  <w:style w:type="paragraph" w:styleId="CommentSubject">
    <w:name w:val="annotation subject"/>
    <w:basedOn w:val="CommentText"/>
    <w:next w:val="CommentText"/>
    <w:link w:val="CommentSubjectChar"/>
    <w:uiPriority w:val="99"/>
    <w:semiHidden/>
    <w:unhideWhenUsed/>
    <w:rsid w:val="000856FA"/>
    <w:rPr>
      <w:b/>
      <w:bCs/>
    </w:rPr>
  </w:style>
  <w:style w:type="character" w:customStyle="1" w:styleId="CommentSubjectChar">
    <w:name w:val="Comment Subject Char"/>
    <w:basedOn w:val="CommentTextChar"/>
    <w:link w:val="CommentSubject"/>
    <w:uiPriority w:val="99"/>
    <w:semiHidden/>
    <w:rsid w:val="000856FA"/>
    <w:rPr>
      <w:b/>
      <w:bCs/>
      <w:sz w:val="20"/>
      <w:szCs w:val="20"/>
    </w:rPr>
  </w:style>
  <w:style w:type="paragraph" w:styleId="ListParagraph">
    <w:name w:val="List Paragraph"/>
    <w:basedOn w:val="Normal"/>
    <w:uiPriority w:val="34"/>
    <w:qFormat/>
    <w:rsid w:val="00036A9F"/>
    <w:pPr>
      <w:ind w:left="720"/>
      <w:contextualSpacing/>
    </w:p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E74BBD"/>
    <w:pPr>
      <w:spacing w:after="200" w:line="240" w:lineRule="auto"/>
    </w:pPr>
    <w:rPr>
      <w:i/>
      <w:iCs/>
      <w:color w:val="1F497D" w:themeColor="text2"/>
      <w:sz w:val="18"/>
      <w:szCs w:val="18"/>
    </w:rPr>
  </w:style>
  <w:style w:type="paragraph" w:customStyle="1" w:styleId="MDPI31text">
    <w:name w:val="MDPI_3.1_text"/>
    <w:qFormat/>
    <w:rsid w:val="001C0ED3"/>
    <w:pPr>
      <w:adjustRightInd w:val="0"/>
      <w:snapToGrid w:val="0"/>
      <w:spacing w:line="228" w:lineRule="auto"/>
      <w:ind w:left="2608" w:firstLine="425"/>
      <w:jc w:val="both"/>
    </w:pPr>
    <w:rPr>
      <w:rFonts w:ascii="Palatino Linotype" w:eastAsia="Times New Roman" w:hAnsi="Palatino Linotype" w:cs="Times New Roman"/>
      <w:snapToGrid w:val="0"/>
      <w:color w:val="000000"/>
      <w:sz w:val="20"/>
      <w:lang w:val="en-US" w:eastAsia="de-DE" w:bidi="en-US"/>
    </w:r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3B0DCD"/>
    <w:rPr>
      <w:color w:val="0000FF" w:themeColor="hyperlink"/>
      <w:u w:val="single"/>
    </w:rPr>
  </w:style>
  <w:style w:type="character" w:styleId="UnresolvedMention">
    <w:name w:val="Unresolved Mention"/>
    <w:basedOn w:val="DefaultParagraphFont"/>
    <w:uiPriority w:val="99"/>
    <w:semiHidden/>
    <w:unhideWhenUsed/>
    <w:rsid w:val="003B0DCD"/>
    <w:rPr>
      <w:color w:val="605E5C"/>
      <w:shd w:val="clear" w:color="auto" w:fill="E1DFDD"/>
    </w:rPr>
  </w:style>
  <w:style w:type="paragraph" w:styleId="Header">
    <w:name w:val="header"/>
    <w:basedOn w:val="Normal"/>
    <w:link w:val="HeaderChar"/>
    <w:uiPriority w:val="99"/>
    <w:unhideWhenUsed/>
    <w:rsid w:val="001D23E1"/>
    <w:pPr>
      <w:tabs>
        <w:tab w:val="center" w:pos="4153"/>
        <w:tab w:val="right" w:pos="8306"/>
      </w:tabs>
      <w:spacing w:line="240" w:lineRule="auto"/>
    </w:pPr>
  </w:style>
  <w:style w:type="character" w:customStyle="1" w:styleId="HeaderChar">
    <w:name w:val="Header Char"/>
    <w:basedOn w:val="DefaultParagraphFont"/>
    <w:link w:val="Header"/>
    <w:uiPriority w:val="99"/>
    <w:rsid w:val="001D23E1"/>
  </w:style>
  <w:style w:type="paragraph" w:styleId="Footer">
    <w:name w:val="footer"/>
    <w:basedOn w:val="Normal"/>
    <w:link w:val="FooterChar"/>
    <w:uiPriority w:val="99"/>
    <w:unhideWhenUsed/>
    <w:rsid w:val="001D23E1"/>
    <w:pPr>
      <w:tabs>
        <w:tab w:val="center" w:pos="4153"/>
        <w:tab w:val="right" w:pos="8306"/>
      </w:tabs>
      <w:spacing w:line="240" w:lineRule="auto"/>
    </w:pPr>
  </w:style>
  <w:style w:type="character" w:customStyle="1" w:styleId="FooterChar">
    <w:name w:val="Footer Char"/>
    <w:basedOn w:val="DefaultParagraphFont"/>
    <w:link w:val="Footer"/>
    <w:uiPriority w:val="99"/>
    <w:rsid w:val="001D23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microsoft.com/office/2011/relationships/people" Target="people.xml"/><Relationship Id="rId10" Type="http://schemas.openxmlformats.org/officeDocument/2006/relationships/hyperlink" Target="mailto:Aviram.Fishman@e.braude.ac.il"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mailto:Omers354@gmail.com" TargetMode="Externa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Mq3LrhF+2reDpY7dBqby1cVvjg==">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50</Pages>
  <Words>11853</Words>
  <Characters>59265</Characters>
  <Application>Microsoft Office Word</Application>
  <DocSecurity>0</DocSecurity>
  <Lines>493</Lines>
  <Paragraphs>141</Paragraphs>
  <ScaleCrop>false</ScaleCrop>
  <Company>ORT Braude College</Company>
  <LinksUpToDate>false</LinksUpToDate>
  <CharactersWithSpaces>70977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עומר זומרשטיין</cp:lastModifiedBy>
  <cp:revision>117</cp:revision>
  <dcterms:created xsi:type="dcterms:W3CDTF">2024-07-24T11:37:00Z</dcterms:created>
  <dcterms:modified xsi:type="dcterms:W3CDTF">2024-09-01T17:32:00Z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e08e757cd04a81761b2d8b6113a66fa97fe442acf2ffdc92d487b2c66ca3494e</vt:lpwstr>
  </property>
</Properties>
</file>